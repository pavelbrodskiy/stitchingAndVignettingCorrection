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B5D292" w14:textId="129289A1" w:rsidR="00056896" w:rsidRPr="00B40231" w:rsidRDefault="003915D5" w:rsidP="002F031F">
      <w:pPr>
        <w:pStyle w:val="Authorname"/>
        <w:spacing w:before="0" w:line="240" w:lineRule="auto"/>
        <w:jc w:val="both"/>
        <w:rPr>
          <w:rFonts w:ascii="Times New Roman" w:hAnsi="Times New Roman"/>
          <w:b/>
          <w:iCs w:val="0"/>
          <w:sz w:val="32"/>
          <w:szCs w:val="32"/>
        </w:rPr>
      </w:pPr>
      <w:r>
        <w:rPr>
          <w:rFonts w:ascii="Times New Roman" w:hAnsi="Times New Roman"/>
          <w:b/>
          <w:iCs w:val="0"/>
          <w:sz w:val="32"/>
          <w:szCs w:val="32"/>
        </w:rPr>
        <w:t>Quick stitch: v</w:t>
      </w:r>
      <w:r w:rsidR="000C3DB8" w:rsidRPr="00B40231">
        <w:rPr>
          <w:rFonts w:ascii="Times New Roman" w:hAnsi="Times New Roman"/>
          <w:b/>
          <w:iCs w:val="0"/>
          <w:sz w:val="32"/>
          <w:szCs w:val="32"/>
        </w:rPr>
        <w:t xml:space="preserve">ignetting </w:t>
      </w:r>
      <w:r w:rsidR="00056896" w:rsidRPr="00B40231">
        <w:rPr>
          <w:rFonts w:ascii="Times New Roman" w:hAnsi="Times New Roman"/>
          <w:b/>
          <w:iCs w:val="0"/>
          <w:sz w:val="32"/>
          <w:szCs w:val="32"/>
        </w:rPr>
        <w:t xml:space="preserve">correction of large </w:t>
      </w:r>
      <w:r w:rsidR="000C3DB8">
        <w:rPr>
          <w:rFonts w:ascii="Times New Roman" w:hAnsi="Times New Roman"/>
          <w:b/>
          <w:iCs w:val="0"/>
          <w:sz w:val="32"/>
          <w:szCs w:val="32"/>
        </w:rPr>
        <w:t xml:space="preserve">immunofluorescence-based </w:t>
      </w:r>
      <w:r w:rsidR="00056896" w:rsidRPr="00B40231">
        <w:rPr>
          <w:rFonts w:ascii="Times New Roman" w:hAnsi="Times New Roman"/>
          <w:b/>
          <w:iCs w:val="0"/>
          <w:sz w:val="32"/>
          <w:szCs w:val="32"/>
        </w:rPr>
        <w:t>mosaics</w:t>
      </w:r>
      <w:r>
        <w:rPr>
          <w:rFonts w:ascii="Times New Roman" w:hAnsi="Times New Roman"/>
          <w:b/>
          <w:iCs w:val="0"/>
          <w:sz w:val="32"/>
          <w:szCs w:val="32"/>
        </w:rPr>
        <w:t xml:space="preserve"> with high-pass filter</w:t>
      </w:r>
      <w:r w:rsidR="00577E7F">
        <w:rPr>
          <w:rFonts w:ascii="Times New Roman" w:hAnsi="Times New Roman"/>
          <w:b/>
          <w:iCs w:val="0"/>
          <w:sz w:val="32"/>
          <w:szCs w:val="32"/>
        </w:rPr>
        <w:t>ing</w:t>
      </w:r>
      <w:r w:rsidRPr="00B40231">
        <w:rPr>
          <w:rFonts w:ascii="Times New Roman" w:hAnsi="Times New Roman"/>
          <w:b/>
          <w:iCs w:val="0"/>
          <w:sz w:val="32"/>
          <w:szCs w:val="32"/>
        </w:rPr>
        <w:t xml:space="preserve"> and recursive normalization </w:t>
      </w:r>
    </w:p>
    <w:p w14:paraId="046572C6" w14:textId="77777777" w:rsidR="00F3760C" w:rsidRDefault="00F3760C" w:rsidP="002F031F">
      <w:pPr>
        <w:pStyle w:val="Authorname"/>
        <w:spacing w:before="0" w:line="240" w:lineRule="auto"/>
        <w:jc w:val="both"/>
        <w:rPr>
          <w:rFonts w:ascii="Times New Roman" w:hAnsi="Times New Roman"/>
          <w:sz w:val="24"/>
          <w:szCs w:val="24"/>
        </w:rPr>
      </w:pPr>
    </w:p>
    <w:p w14:paraId="525C18E2" w14:textId="6EC3CE18" w:rsidR="00056896" w:rsidRDefault="00056896" w:rsidP="002F031F">
      <w:pPr>
        <w:pStyle w:val="Authorname"/>
        <w:spacing w:before="0" w:line="240" w:lineRule="auto"/>
        <w:jc w:val="both"/>
        <w:rPr>
          <w:rFonts w:ascii="Times New Roman" w:hAnsi="Times New Roman"/>
          <w:sz w:val="24"/>
          <w:szCs w:val="24"/>
          <w:vertAlign w:val="superscript"/>
        </w:rPr>
      </w:pPr>
      <w:r w:rsidRPr="00B57F5D">
        <w:rPr>
          <w:rFonts w:ascii="Times New Roman" w:hAnsi="Times New Roman"/>
          <w:sz w:val="24"/>
          <w:szCs w:val="24"/>
        </w:rPr>
        <w:t>Pavel A. Brodskiy</w:t>
      </w:r>
      <w:r w:rsidRPr="00B57F5D">
        <w:rPr>
          <w:rFonts w:ascii="Times New Roman" w:hAnsi="Times New Roman"/>
          <w:sz w:val="24"/>
          <w:szCs w:val="24"/>
          <w:vertAlign w:val="superscript"/>
        </w:rPr>
        <w:t>1</w:t>
      </w:r>
      <w:r w:rsidRPr="00B57F5D">
        <w:rPr>
          <w:rFonts w:ascii="Times New Roman" w:hAnsi="Times New Roman"/>
          <w:sz w:val="24"/>
          <w:szCs w:val="24"/>
        </w:rPr>
        <w:t>, Paulina M. Eberts</w:t>
      </w:r>
      <w:r w:rsidRPr="00B57F5D">
        <w:rPr>
          <w:rFonts w:ascii="Times New Roman" w:hAnsi="Times New Roman"/>
          <w:sz w:val="24"/>
          <w:szCs w:val="24"/>
          <w:vertAlign w:val="superscript"/>
        </w:rPr>
        <w:t>1</w:t>
      </w:r>
      <w:r w:rsidRPr="00B57F5D">
        <w:rPr>
          <w:rFonts w:ascii="Times New Roman" w:hAnsi="Times New Roman"/>
          <w:sz w:val="24"/>
          <w:szCs w:val="24"/>
        </w:rPr>
        <w:t>, Cody Narciso</w:t>
      </w:r>
      <w:r w:rsidRPr="00B57F5D">
        <w:rPr>
          <w:rFonts w:ascii="Times New Roman" w:hAnsi="Times New Roman"/>
          <w:sz w:val="24"/>
          <w:szCs w:val="24"/>
          <w:vertAlign w:val="superscript"/>
        </w:rPr>
        <w:t>1</w:t>
      </w:r>
      <w:r w:rsidRPr="00B57F5D">
        <w:rPr>
          <w:rFonts w:ascii="Times New Roman" w:hAnsi="Times New Roman"/>
          <w:sz w:val="24"/>
          <w:szCs w:val="24"/>
        </w:rPr>
        <w:t>, Jochen Kursawe</w:t>
      </w:r>
      <w:r w:rsidRPr="00B57F5D">
        <w:rPr>
          <w:rFonts w:ascii="Times New Roman" w:hAnsi="Times New Roman"/>
          <w:sz w:val="24"/>
          <w:szCs w:val="24"/>
          <w:vertAlign w:val="superscript"/>
        </w:rPr>
        <w:t>2</w:t>
      </w:r>
      <w:r w:rsidRPr="00B57F5D">
        <w:rPr>
          <w:rFonts w:ascii="Times New Roman" w:hAnsi="Times New Roman"/>
          <w:sz w:val="24"/>
          <w:szCs w:val="24"/>
        </w:rPr>
        <w:t xml:space="preserve">, Alexander </w:t>
      </w:r>
      <w:r w:rsidR="0063220B" w:rsidRPr="00B57F5D">
        <w:rPr>
          <w:rFonts w:ascii="Times New Roman" w:hAnsi="Times New Roman"/>
          <w:sz w:val="24"/>
          <w:szCs w:val="24"/>
        </w:rPr>
        <w:t>Fletcher</w:t>
      </w:r>
      <w:r w:rsidR="0063220B">
        <w:rPr>
          <w:rFonts w:ascii="Times New Roman" w:hAnsi="Times New Roman"/>
          <w:sz w:val="24"/>
          <w:szCs w:val="24"/>
          <w:vertAlign w:val="superscript"/>
        </w:rPr>
        <w:t>2</w:t>
      </w:r>
      <w:r w:rsidRPr="00B57F5D">
        <w:rPr>
          <w:rFonts w:ascii="Times New Roman" w:hAnsi="Times New Roman"/>
          <w:sz w:val="24"/>
          <w:szCs w:val="24"/>
        </w:rPr>
        <w:t>, Jeremiah J. Zartman</w:t>
      </w:r>
      <w:r w:rsidRPr="00B57F5D">
        <w:rPr>
          <w:rFonts w:ascii="Times New Roman" w:hAnsi="Times New Roman"/>
          <w:sz w:val="24"/>
          <w:szCs w:val="24"/>
          <w:vertAlign w:val="superscript"/>
        </w:rPr>
        <w:t>1,*</w:t>
      </w:r>
    </w:p>
    <w:p w14:paraId="299C75C4" w14:textId="77777777" w:rsidR="00F3760C" w:rsidRPr="00B57F5D" w:rsidRDefault="00F3760C" w:rsidP="002F031F">
      <w:pPr>
        <w:pStyle w:val="Authorname"/>
        <w:spacing w:before="0" w:line="240" w:lineRule="auto"/>
        <w:jc w:val="both"/>
        <w:rPr>
          <w:rFonts w:ascii="Times New Roman" w:hAnsi="Times New Roman"/>
          <w:sz w:val="24"/>
          <w:szCs w:val="24"/>
        </w:rPr>
      </w:pPr>
    </w:p>
    <w:p w14:paraId="32337AE2" w14:textId="080B03A0" w:rsidR="00056896" w:rsidRPr="00B57F5D" w:rsidRDefault="00056896" w:rsidP="002F031F">
      <w:pPr>
        <w:spacing w:after="0" w:line="240" w:lineRule="auto"/>
        <w:jc w:val="both"/>
        <w:rPr>
          <w:rFonts w:ascii="Times New Roman" w:eastAsia="Times New Roman" w:hAnsi="Times New Roman"/>
          <w:iCs/>
          <w:sz w:val="24"/>
          <w:szCs w:val="24"/>
        </w:rPr>
      </w:pPr>
      <w:r w:rsidRPr="00B57F5D">
        <w:rPr>
          <w:rFonts w:ascii="Times New Roman" w:eastAsia="Times New Roman" w:hAnsi="Times New Roman"/>
          <w:iCs/>
          <w:sz w:val="24"/>
          <w:szCs w:val="24"/>
          <w:vertAlign w:val="superscript"/>
        </w:rPr>
        <w:t>1</w:t>
      </w:r>
      <w:r w:rsidRPr="00B57F5D">
        <w:rPr>
          <w:rFonts w:ascii="Times New Roman" w:eastAsia="Times New Roman" w:hAnsi="Times New Roman"/>
          <w:iCs/>
          <w:sz w:val="24"/>
          <w:szCs w:val="24"/>
        </w:rPr>
        <w:t xml:space="preserve">Department of Chemical and Biomolecular Engineering, University of Notre Dame, 182 Fitzpatrick Hall, Notre Dame, IN 46556, USA. </w:t>
      </w:r>
      <w:r w:rsidRPr="00B57F5D">
        <w:rPr>
          <w:rFonts w:ascii="Times New Roman" w:eastAsia="Times New Roman" w:hAnsi="Times New Roman"/>
          <w:iCs/>
          <w:sz w:val="24"/>
          <w:szCs w:val="24"/>
          <w:vertAlign w:val="superscript"/>
        </w:rPr>
        <w:t>2</w:t>
      </w:r>
      <w:r w:rsidRPr="00B57F5D">
        <w:rPr>
          <w:rFonts w:ascii="Times New Roman" w:eastAsia="Times New Roman" w:hAnsi="Times New Roman"/>
          <w:iCs/>
          <w:sz w:val="24"/>
          <w:szCs w:val="24"/>
        </w:rPr>
        <w:t>Mathematical Institute, University of Oxford, Andrew Wiles Building, Radcliffe Observatory Quarter, Woodstock Road, Oxford, OX2 6GG, UK.</w:t>
      </w:r>
    </w:p>
    <w:p w14:paraId="7BFDEF56" w14:textId="77777777" w:rsidR="003B0C29" w:rsidRPr="00B57F5D" w:rsidRDefault="003B0C29" w:rsidP="002F031F">
      <w:pPr>
        <w:spacing w:after="0" w:line="240" w:lineRule="auto"/>
        <w:jc w:val="both"/>
        <w:rPr>
          <w:rFonts w:ascii="Times New Roman" w:hAnsi="Times New Roman"/>
          <w:sz w:val="24"/>
          <w:szCs w:val="24"/>
        </w:rPr>
      </w:pPr>
    </w:p>
    <w:p w14:paraId="57D3C222" w14:textId="4A1356CA" w:rsidR="00056896" w:rsidRPr="00B57F5D" w:rsidRDefault="00056896" w:rsidP="002F031F">
      <w:pPr>
        <w:spacing w:after="0" w:line="240" w:lineRule="auto"/>
        <w:jc w:val="both"/>
        <w:rPr>
          <w:rFonts w:ascii="Times New Roman" w:hAnsi="Times New Roman"/>
          <w:sz w:val="24"/>
          <w:szCs w:val="24"/>
        </w:rPr>
      </w:pPr>
      <w:r w:rsidRPr="00B57F5D">
        <w:rPr>
          <w:rFonts w:ascii="Times New Roman" w:hAnsi="Times New Roman"/>
          <w:sz w:val="24"/>
          <w:szCs w:val="24"/>
        </w:rPr>
        <w:t xml:space="preserve">Contact: </w:t>
      </w:r>
      <w:hyperlink r:id="rId7" w:history="1">
        <w:r w:rsidR="007E41A7" w:rsidRPr="00B57F5D">
          <w:rPr>
            <w:rStyle w:val="Hyperlink"/>
            <w:rFonts w:ascii="Times New Roman" w:hAnsi="Times New Roman"/>
            <w:sz w:val="24"/>
            <w:szCs w:val="24"/>
          </w:rPr>
          <w:t>jzartman@nd.edu</w:t>
        </w:r>
      </w:hyperlink>
    </w:p>
    <w:p w14:paraId="71CB70FC" w14:textId="77777777" w:rsidR="00056896" w:rsidRDefault="00056896" w:rsidP="002F031F">
      <w:pPr>
        <w:spacing w:after="0" w:line="240" w:lineRule="auto"/>
        <w:jc w:val="both"/>
        <w:rPr>
          <w:rFonts w:ascii="Times New Roman" w:hAnsi="Times New Roman"/>
          <w:sz w:val="24"/>
          <w:szCs w:val="24"/>
        </w:rPr>
      </w:pPr>
      <w:r w:rsidRPr="00B57F5D">
        <w:rPr>
          <w:rFonts w:ascii="Times New Roman" w:hAnsi="Times New Roman"/>
          <w:sz w:val="24"/>
          <w:szCs w:val="24"/>
        </w:rPr>
        <w:t>Phone: 1-574-631-0455</w:t>
      </w:r>
    </w:p>
    <w:p w14:paraId="160BD028" w14:textId="77777777" w:rsidR="00F35AB0" w:rsidRPr="00B57F5D" w:rsidRDefault="00F35AB0" w:rsidP="002F031F">
      <w:pPr>
        <w:spacing w:after="0" w:line="240" w:lineRule="auto"/>
        <w:jc w:val="both"/>
        <w:rPr>
          <w:rFonts w:ascii="Times New Roman" w:hAnsi="Times New Roman"/>
          <w:sz w:val="24"/>
          <w:szCs w:val="24"/>
        </w:rPr>
      </w:pPr>
    </w:p>
    <w:p w14:paraId="1C962580" w14:textId="6F53C50C" w:rsidR="00056896" w:rsidRPr="00B57F5D" w:rsidRDefault="00056896" w:rsidP="0018365B">
      <w:pPr>
        <w:pStyle w:val="AbstractText"/>
        <w:spacing w:line="240" w:lineRule="auto"/>
        <w:rPr>
          <w:rFonts w:ascii="Times New Roman" w:eastAsia="Cambria" w:hAnsi="Times New Roman"/>
          <w:sz w:val="24"/>
          <w:szCs w:val="24"/>
        </w:rPr>
      </w:pPr>
      <w:r w:rsidRPr="00B57F5D">
        <w:rPr>
          <w:rFonts w:ascii="Times New Roman" w:eastAsia="Cambria" w:hAnsi="Times New Roman"/>
          <w:sz w:val="24"/>
          <w:szCs w:val="24"/>
        </w:rPr>
        <w:t xml:space="preserve">Availability: Compiled executable for PC and mac, as well as source </w:t>
      </w:r>
      <w:r w:rsidR="0018365B" w:rsidRPr="00B57F5D">
        <w:rPr>
          <w:rFonts w:ascii="Times New Roman" w:eastAsia="Cambria" w:hAnsi="Times New Roman"/>
          <w:sz w:val="24"/>
          <w:szCs w:val="24"/>
        </w:rPr>
        <w:t>available</w:t>
      </w:r>
      <w:r w:rsidR="00AC604F" w:rsidRPr="00B57F5D">
        <w:rPr>
          <w:rFonts w:ascii="Times New Roman" w:eastAsia="Cambria" w:hAnsi="Times New Roman"/>
          <w:sz w:val="24"/>
          <w:szCs w:val="24"/>
        </w:rPr>
        <w:t xml:space="preserve"> at</w:t>
      </w:r>
      <w:r w:rsidR="00A306AC" w:rsidRPr="00B57F5D">
        <w:rPr>
          <w:rFonts w:ascii="Times New Roman" w:eastAsia="Cambria" w:hAnsi="Times New Roman"/>
          <w:sz w:val="24"/>
          <w:szCs w:val="24"/>
        </w:rPr>
        <w:t xml:space="preserve"> the Zartman lab website at: </w:t>
      </w:r>
      <w:hyperlink r:id="rId8" w:history="1">
        <w:r w:rsidR="0018365B" w:rsidRPr="00B57F5D">
          <w:rPr>
            <w:rStyle w:val="Hyperlink"/>
            <w:rFonts w:ascii="Times New Roman" w:eastAsia="Cambria" w:hAnsi="Times New Roman"/>
            <w:sz w:val="24"/>
            <w:szCs w:val="24"/>
          </w:rPr>
          <w:t>http://www3.nd.edu/~jzartman/resources/index.html</w:t>
        </w:r>
      </w:hyperlink>
    </w:p>
    <w:p w14:paraId="1D13AC7E" w14:textId="77777777" w:rsidR="0018365B" w:rsidRPr="00B57F5D" w:rsidRDefault="0018365B" w:rsidP="0018365B">
      <w:pPr>
        <w:pStyle w:val="AbstractText"/>
        <w:spacing w:line="240" w:lineRule="auto"/>
        <w:rPr>
          <w:rFonts w:ascii="Times New Roman" w:hAnsi="Times New Roman"/>
          <w:sz w:val="24"/>
          <w:szCs w:val="24"/>
        </w:rPr>
      </w:pPr>
    </w:p>
    <w:p w14:paraId="1B52051A" w14:textId="46A25A87" w:rsidR="00056896" w:rsidRPr="00B57F5D" w:rsidRDefault="00056896" w:rsidP="002F031F">
      <w:pPr>
        <w:spacing w:after="0" w:line="240" w:lineRule="auto"/>
        <w:jc w:val="both"/>
        <w:rPr>
          <w:rFonts w:ascii="Times New Roman" w:hAnsi="Times New Roman"/>
          <w:sz w:val="24"/>
          <w:szCs w:val="24"/>
        </w:rPr>
      </w:pPr>
      <w:r w:rsidRPr="00B57F5D">
        <w:rPr>
          <w:rFonts w:ascii="Times New Roman" w:hAnsi="Times New Roman"/>
          <w:sz w:val="24"/>
          <w:szCs w:val="24"/>
        </w:rPr>
        <w:t>Key</w:t>
      </w:r>
      <w:r w:rsidR="005A0DBB">
        <w:rPr>
          <w:rFonts w:ascii="Times New Roman" w:hAnsi="Times New Roman"/>
          <w:sz w:val="24"/>
          <w:szCs w:val="24"/>
        </w:rPr>
        <w:t xml:space="preserve"> terms</w:t>
      </w:r>
      <w:r w:rsidRPr="00B57F5D">
        <w:rPr>
          <w:rFonts w:ascii="Times New Roman" w:hAnsi="Times New Roman"/>
          <w:sz w:val="24"/>
          <w:szCs w:val="24"/>
        </w:rPr>
        <w:t>:</w:t>
      </w:r>
      <w:r w:rsidR="00DC6AAF" w:rsidRPr="00B57F5D">
        <w:rPr>
          <w:rFonts w:ascii="Times New Roman" w:hAnsi="Times New Roman"/>
          <w:sz w:val="24"/>
          <w:szCs w:val="24"/>
        </w:rPr>
        <w:t xml:space="preserve"> </w:t>
      </w:r>
      <w:r w:rsidR="00B34FD4" w:rsidRPr="00B57F5D">
        <w:rPr>
          <w:rFonts w:ascii="Times New Roman" w:hAnsi="Times New Roman"/>
          <w:sz w:val="24"/>
          <w:szCs w:val="24"/>
        </w:rPr>
        <w:t>c</w:t>
      </w:r>
      <w:r w:rsidR="00F30176" w:rsidRPr="00B57F5D">
        <w:rPr>
          <w:rFonts w:ascii="Times New Roman" w:hAnsi="Times New Roman"/>
          <w:sz w:val="24"/>
          <w:szCs w:val="24"/>
        </w:rPr>
        <w:t xml:space="preserve">onfocal </w:t>
      </w:r>
      <w:r w:rsidR="00B34FD4" w:rsidRPr="00B57F5D">
        <w:rPr>
          <w:rFonts w:ascii="Times New Roman" w:hAnsi="Times New Roman"/>
          <w:sz w:val="24"/>
          <w:szCs w:val="24"/>
        </w:rPr>
        <w:t>m</w:t>
      </w:r>
      <w:r w:rsidR="00F30176" w:rsidRPr="00B57F5D">
        <w:rPr>
          <w:rFonts w:ascii="Times New Roman" w:hAnsi="Times New Roman"/>
          <w:sz w:val="24"/>
          <w:szCs w:val="24"/>
        </w:rPr>
        <w:t xml:space="preserve">icroscopy, </w:t>
      </w:r>
      <w:r w:rsidR="00B34FD4" w:rsidRPr="00B57F5D">
        <w:rPr>
          <w:rFonts w:ascii="Times New Roman" w:hAnsi="Times New Roman"/>
          <w:sz w:val="24"/>
          <w:szCs w:val="24"/>
        </w:rPr>
        <w:t>i</w:t>
      </w:r>
      <w:r w:rsidR="003870C7" w:rsidRPr="00B57F5D">
        <w:rPr>
          <w:rFonts w:ascii="Times New Roman" w:hAnsi="Times New Roman"/>
          <w:sz w:val="24"/>
          <w:szCs w:val="24"/>
        </w:rPr>
        <w:t xml:space="preserve">mage </w:t>
      </w:r>
      <w:r w:rsidR="00B34FD4" w:rsidRPr="00B57F5D">
        <w:rPr>
          <w:rFonts w:ascii="Times New Roman" w:hAnsi="Times New Roman"/>
          <w:sz w:val="24"/>
          <w:szCs w:val="24"/>
        </w:rPr>
        <w:t>p</w:t>
      </w:r>
      <w:r w:rsidR="003870C7" w:rsidRPr="00B57F5D">
        <w:rPr>
          <w:rFonts w:ascii="Times New Roman" w:hAnsi="Times New Roman"/>
          <w:sz w:val="24"/>
          <w:szCs w:val="24"/>
        </w:rPr>
        <w:t xml:space="preserve">rocessing, </w:t>
      </w:r>
      <w:r w:rsidR="00D9426A" w:rsidRPr="00B57F5D">
        <w:rPr>
          <w:rFonts w:ascii="Times New Roman" w:hAnsi="Times New Roman"/>
          <w:sz w:val="24"/>
          <w:szCs w:val="24"/>
        </w:rPr>
        <w:t>flat</w:t>
      </w:r>
      <w:r w:rsidR="00D9426A">
        <w:rPr>
          <w:rFonts w:ascii="Times New Roman" w:hAnsi="Times New Roman"/>
          <w:sz w:val="24"/>
          <w:szCs w:val="24"/>
        </w:rPr>
        <w:t>-</w:t>
      </w:r>
      <w:r w:rsidR="00B34FD4" w:rsidRPr="00B57F5D">
        <w:rPr>
          <w:rFonts w:ascii="Times New Roman" w:hAnsi="Times New Roman"/>
          <w:sz w:val="24"/>
          <w:szCs w:val="24"/>
        </w:rPr>
        <w:t>f</w:t>
      </w:r>
      <w:r w:rsidR="003870C7" w:rsidRPr="00B57F5D">
        <w:rPr>
          <w:rFonts w:ascii="Times New Roman" w:hAnsi="Times New Roman"/>
          <w:sz w:val="24"/>
          <w:szCs w:val="24"/>
        </w:rPr>
        <w:t xml:space="preserve">ield </w:t>
      </w:r>
      <w:r w:rsidR="00B34FD4" w:rsidRPr="00B57F5D">
        <w:rPr>
          <w:rFonts w:ascii="Times New Roman" w:hAnsi="Times New Roman"/>
          <w:sz w:val="24"/>
          <w:szCs w:val="24"/>
        </w:rPr>
        <w:t>c</w:t>
      </w:r>
      <w:r w:rsidR="003870C7" w:rsidRPr="00B57F5D">
        <w:rPr>
          <w:rFonts w:ascii="Times New Roman" w:hAnsi="Times New Roman"/>
          <w:sz w:val="24"/>
          <w:szCs w:val="24"/>
        </w:rPr>
        <w:t xml:space="preserve">orrection, </w:t>
      </w:r>
      <w:r w:rsidR="00B34FD4" w:rsidRPr="00B57F5D">
        <w:rPr>
          <w:rFonts w:ascii="Times New Roman" w:hAnsi="Times New Roman"/>
          <w:sz w:val="24"/>
          <w:szCs w:val="24"/>
        </w:rPr>
        <w:t>u</w:t>
      </w:r>
      <w:r w:rsidR="003870C7" w:rsidRPr="00B57F5D">
        <w:rPr>
          <w:rFonts w:ascii="Times New Roman" w:hAnsi="Times New Roman"/>
          <w:sz w:val="24"/>
          <w:szCs w:val="24"/>
        </w:rPr>
        <w:t xml:space="preserve">neven </w:t>
      </w:r>
      <w:r w:rsidR="00B34FD4" w:rsidRPr="00B57F5D">
        <w:rPr>
          <w:rFonts w:ascii="Times New Roman" w:hAnsi="Times New Roman"/>
          <w:sz w:val="24"/>
          <w:szCs w:val="24"/>
        </w:rPr>
        <w:t>i</w:t>
      </w:r>
      <w:r w:rsidR="003870C7" w:rsidRPr="00B57F5D">
        <w:rPr>
          <w:rFonts w:ascii="Times New Roman" w:hAnsi="Times New Roman"/>
          <w:sz w:val="24"/>
          <w:szCs w:val="24"/>
        </w:rPr>
        <w:t>llumination,</w:t>
      </w:r>
      <w:r w:rsidR="009F3F93" w:rsidRPr="00B57F5D">
        <w:rPr>
          <w:rFonts w:ascii="Times New Roman" w:hAnsi="Times New Roman"/>
          <w:sz w:val="24"/>
          <w:szCs w:val="24"/>
        </w:rPr>
        <w:t xml:space="preserve"> epithelial segmentation</w:t>
      </w:r>
      <w:r w:rsidR="003B7EFB">
        <w:rPr>
          <w:rFonts w:ascii="Times New Roman" w:hAnsi="Times New Roman"/>
          <w:sz w:val="24"/>
          <w:szCs w:val="24"/>
        </w:rPr>
        <w:t xml:space="preserve">, </w:t>
      </w:r>
      <w:r w:rsidR="005A0DBB">
        <w:rPr>
          <w:rFonts w:ascii="Times New Roman" w:hAnsi="Times New Roman"/>
          <w:sz w:val="24"/>
          <w:szCs w:val="24"/>
        </w:rPr>
        <w:t xml:space="preserve">open-source </w:t>
      </w:r>
    </w:p>
    <w:p w14:paraId="25D62E39" w14:textId="77777777" w:rsidR="002F031F" w:rsidRPr="00B57F5D" w:rsidRDefault="002F031F" w:rsidP="002F031F">
      <w:pPr>
        <w:spacing w:after="0" w:line="240" w:lineRule="auto"/>
        <w:jc w:val="both"/>
        <w:rPr>
          <w:rFonts w:ascii="Times New Roman" w:hAnsi="Times New Roman"/>
          <w:sz w:val="24"/>
          <w:szCs w:val="24"/>
        </w:rPr>
      </w:pPr>
    </w:p>
    <w:p w14:paraId="349A74C9" w14:textId="5D77B57F" w:rsidR="00056896" w:rsidRPr="00B40231" w:rsidRDefault="005A0DBB" w:rsidP="002F031F">
      <w:pPr>
        <w:spacing w:after="0" w:line="240" w:lineRule="auto"/>
        <w:jc w:val="both"/>
        <w:rPr>
          <w:rFonts w:ascii="Times New Roman" w:hAnsi="Times New Roman"/>
          <w:b/>
          <w:sz w:val="28"/>
          <w:szCs w:val="28"/>
        </w:rPr>
      </w:pPr>
      <w:r>
        <w:rPr>
          <w:rFonts w:ascii="Times New Roman" w:hAnsi="Times New Roman"/>
          <w:b/>
          <w:sz w:val="28"/>
          <w:szCs w:val="28"/>
        </w:rPr>
        <w:t>Abstract</w:t>
      </w:r>
    </w:p>
    <w:p w14:paraId="3C3AED51" w14:textId="6FABD81E" w:rsidR="00056896" w:rsidRPr="00B57F5D" w:rsidRDefault="00056896" w:rsidP="002F031F">
      <w:pPr>
        <w:pStyle w:val="AbstractText"/>
        <w:spacing w:line="240" w:lineRule="auto"/>
        <w:rPr>
          <w:rFonts w:ascii="Times New Roman" w:hAnsi="Times New Roman"/>
          <w:sz w:val="24"/>
          <w:szCs w:val="24"/>
        </w:rPr>
      </w:pPr>
      <w:r w:rsidRPr="00B57F5D">
        <w:rPr>
          <w:rFonts w:ascii="Times New Roman" w:hAnsi="Times New Roman"/>
          <w:sz w:val="24"/>
          <w:szCs w:val="24"/>
        </w:rPr>
        <w:t xml:space="preserve">Fluorescence micrographs naturally exhibit darkening around the edges (vignetting), which makes seamless stitching challenging. When vignetting is not corrected, the </w:t>
      </w:r>
      <w:r w:rsidRPr="00F3760C">
        <w:rPr>
          <w:rFonts w:ascii="Times New Roman" w:hAnsi="Times New Roman"/>
          <w:color w:val="000000" w:themeColor="text1"/>
          <w:sz w:val="24"/>
          <w:szCs w:val="24"/>
        </w:rPr>
        <w:t>stitched image will have</w:t>
      </w:r>
      <w:r w:rsidR="00F31F17" w:rsidRPr="00F3760C">
        <w:rPr>
          <w:rFonts w:ascii="Times New Roman" w:hAnsi="Times New Roman"/>
          <w:color w:val="000000" w:themeColor="text1"/>
          <w:sz w:val="24"/>
          <w:szCs w:val="24"/>
        </w:rPr>
        <w:t xml:space="preserve"> </w:t>
      </w:r>
      <w:r w:rsidRPr="00F3760C">
        <w:rPr>
          <w:rFonts w:ascii="Times New Roman" w:hAnsi="Times New Roman"/>
          <w:color w:val="000000" w:themeColor="text1"/>
          <w:sz w:val="24"/>
          <w:szCs w:val="24"/>
        </w:rPr>
        <w:t xml:space="preserve">visible seams where the individual images (tiles) overlap, introducing a systematic error that makes segmentation and morphometric analysis </w:t>
      </w:r>
      <w:r w:rsidR="00A90390">
        <w:rPr>
          <w:rFonts w:ascii="Times New Roman" w:hAnsi="Times New Roman"/>
          <w:color w:val="000000" w:themeColor="text1"/>
          <w:sz w:val="24"/>
          <w:szCs w:val="24"/>
        </w:rPr>
        <w:t>challenging</w:t>
      </w:r>
      <w:r w:rsidRPr="00F3760C">
        <w:rPr>
          <w:rFonts w:ascii="Times New Roman" w:hAnsi="Times New Roman"/>
          <w:color w:val="000000" w:themeColor="text1"/>
          <w:sz w:val="24"/>
          <w:szCs w:val="24"/>
        </w:rPr>
        <w:t>.</w:t>
      </w:r>
      <w:r w:rsidR="000C3DB8">
        <w:rPr>
          <w:rFonts w:ascii="Times New Roman" w:hAnsi="Times New Roman"/>
          <w:color w:val="000000" w:themeColor="text1"/>
          <w:sz w:val="24"/>
          <w:szCs w:val="24"/>
        </w:rPr>
        <w:t xml:space="preserve"> While multiple methods exist to correct for vignetting, there currently is a lack of </w:t>
      </w:r>
      <w:r w:rsidR="005A0DBB">
        <w:rPr>
          <w:rFonts w:ascii="Times New Roman" w:hAnsi="Times New Roman"/>
          <w:color w:val="000000" w:themeColor="text1"/>
          <w:sz w:val="24"/>
          <w:szCs w:val="24"/>
        </w:rPr>
        <w:t xml:space="preserve">an </w:t>
      </w:r>
      <w:r w:rsidR="000C3DB8">
        <w:rPr>
          <w:rFonts w:ascii="Times New Roman" w:hAnsi="Times New Roman"/>
          <w:color w:val="000000" w:themeColor="text1"/>
          <w:sz w:val="24"/>
          <w:szCs w:val="24"/>
        </w:rPr>
        <w:t xml:space="preserve">open-access tool </w:t>
      </w:r>
      <w:r w:rsidR="005A0DBB">
        <w:rPr>
          <w:rFonts w:ascii="Times New Roman" w:hAnsi="Times New Roman"/>
          <w:color w:val="000000" w:themeColor="text1"/>
          <w:sz w:val="24"/>
          <w:szCs w:val="24"/>
        </w:rPr>
        <w:t xml:space="preserve">for researchers </w:t>
      </w:r>
      <w:r w:rsidR="000C3DB8">
        <w:rPr>
          <w:rFonts w:ascii="Times New Roman" w:hAnsi="Times New Roman"/>
          <w:color w:val="000000" w:themeColor="text1"/>
          <w:sz w:val="24"/>
          <w:szCs w:val="24"/>
        </w:rPr>
        <w:t xml:space="preserve">that robustly handles large 2D </w:t>
      </w:r>
      <w:r w:rsidR="005A0DBB">
        <w:rPr>
          <w:rFonts w:ascii="Times New Roman" w:hAnsi="Times New Roman"/>
          <w:color w:val="000000" w:themeColor="text1"/>
          <w:sz w:val="24"/>
          <w:szCs w:val="24"/>
        </w:rPr>
        <w:t>immunofluorescence</w:t>
      </w:r>
      <w:r w:rsidR="000C3DB8">
        <w:rPr>
          <w:rFonts w:ascii="Times New Roman" w:hAnsi="Times New Roman"/>
          <w:color w:val="000000" w:themeColor="text1"/>
          <w:sz w:val="24"/>
          <w:szCs w:val="24"/>
        </w:rPr>
        <w:t>-based mosaic</w:t>
      </w:r>
      <w:r w:rsidR="003915D5">
        <w:rPr>
          <w:rFonts w:ascii="Times New Roman" w:hAnsi="Times New Roman"/>
          <w:color w:val="000000" w:themeColor="text1"/>
          <w:sz w:val="24"/>
          <w:szCs w:val="24"/>
        </w:rPr>
        <w:t xml:space="preserve"> images. </w:t>
      </w:r>
      <w:r w:rsidRPr="00F3760C">
        <w:rPr>
          <w:rFonts w:ascii="Times New Roman" w:hAnsi="Times New Roman"/>
          <w:color w:val="000000" w:themeColor="text1"/>
          <w:sz w:val="24"/>
          <w:szCs w:val="24"/>
        </w:rPr>
        <w:t>Here, we develop and validate</w:t>
      </w:r>
      <w:ins w:id="0" w:author="Pavel" w:date="2015-10-12T08:56:00Z">
        <w:r w:rsidR="00CD173B">
          <w:rPr>
            <w:rFonts w:ascii="Times New Roman" w:hAnsi="Times New Roman"/>
            <w:color w:val="000000" w:themeColor="text1"/>
            <w:sz w:val="24"/>
            <w:szCs w:val="24"/>
          </w:rPr>
          <w:t xml:space="preserve"> </w:t>
        </w:r>
      </w:ins>
      <w:bookmarkStart w:id="1" w:name="_GoBack"/>
      <w:bookmarkEnd w:id="1"/>
      <w:del w:id="2" w:author="Pavel" w:date="2015-10-12T08:56:00Z">
        <w:r w:rsidRPr="00F3760C" w:rsidDel="00CD173B">
          <w:rPr>
            <w:rFonts w:ascii="Times New Roman" w:hAnsi="Times New Roman"/>
            <w:color w:val="000000" w:themeColor="text1"/>
            <w:sz w:val="24"/>
            <w:szCs w:val="24"/>
          </w:rPr>
          <w:delText xml:space="preserve"> a </w:delText>
        </w:r>
      </w:del>
      <w:r w:rsidR="003915D5">
        <w:rPr>
          <w:rFonts w:ascii="Times New Roman" w:hAnsi="Times New Roman"/>
          <w:color w:val="000000" w:themeColor="text1"/>
          <w:sz w:val="24"/>
          <w:szCs w:val="24"/>
        </w:rPr>
        <w:t>the QuickStitch tool, which applies a r</w:t>
      </w:r>
      <w:r w:rsidRPr="00F3760C">
        <w:rPr>
          <w:rFonts w:ascii="Times New Roman" w:hAnsi="Times New Roman"/>
          <w:color w:val="000000" w:themeColor="text1"/>
          <w:sz w:val="24"/>
          <w:szCs w:val="24"/>
        </w:rPr>
        <w:t xml:space="preserve">ecursive </w:t>
      </w:r>
      <w:r w:rsidR="003915D5">
        <w:rPr>
          <w:rFonts w:ascii="Times New Roman" w:hAnsi="Times New Roman"/>
          <w:color w:val="000000" w:themeColor="text1"/>
          <w:sz w:val="24"/>
          <w:szCs w:val="24"/>
        </w:rPr>
        <w:t>n</w:t>
      </w:r>
      <w:r w:rsidRPr="00F3760C">
        <w:rPr>
          <w:rFonts w:ascii="Times New Roman" w:hAnsi="Times New Roman"/>
          <w:color w:val="000000" w:themeColor="text1"/>
          <w:sz w:val="24"/>
          <w:szCs w:val="24"/>
        </w:rPr>
        <w:t xml:space="preserve">ormalization </w:t>
      </w:r>
      <w:r w:rsidR="003915D5">
        <w:rPr>
          <w:rFonts w:ascii="Times New Roman" w:hAnsi="Times New Roman"/>
          <w:color w:val="000000" w:themeColor="text1"/>
          <w:sz w:val="24"/>
          <w:szCs w:val="24"/>
        </w:rPr>
        <w:t>s</w:t>
      </w:r>
      <w:r w:rsidRPr="00F3760C">
        <w:rPr>
          <w:rFonts w:ascii="Times New Roman" w:hAnsi="Times New Roman"/>
          <w:color w:val="000000" w:themeColor="text1"/>
          <w:sz w:val="24"/>
          <w:szCs w:val="24"/>
        </w:rPr>
        <w:t xml:space="preserve">titching </w:t>
      </w:r>
      <w:r w:rsidR="0040353C">
        <w:rPr>
          <w:rFonts w:ascii="Times New Roman" w:hAnsi="Times New Roman"/>
          <w:color w:val="000000" w:themeColor="text1"/>
          <w:sz w:val="24"/>
          <w:szCs w:val="24"/>
        </w:rPr>
        <w:t>a</w:t>
      </w:r>
      <w:r w:rsidR="0040353C" w:rsidRPr="00F3760C">
        <w:rPr>
          <w:rFonts w:ascii="Times New Roman" w:hAnsi="Times New Roman"/>
          <w:color w:val="000000" w:themeColor="text1"/>
          <w:sz w:val="24"/>
          <w:szCs w:val="24"/>
        </w:rPr>
        <w:t>lgorithm</w:t>
      </w:r>
      <w:r w:rsidRPr="00F3760C">
        <w:rPr>
          <w:rFonts w:ascii="Times New Roman" w:hAnsi="Times New Roman"/>
          <w:color w:val="000000" w:themeColor="text1"/>
          <w:sz w:val="24"/>
          <w:szCs w:val="24"/>
        </w:rPr>
        <w:t xml:space="preserve"> to stitch large-tissue </w:t>
      </w:r>
      <w:r w:rsidR="004B4919">
        <w:rPr>
          <w:rFonts w:ascii="Times New Roman" w:hAnsi="Times New Roman"/>
          <w:color w:val="000000" w:themeColor="text1"/>
          <w:sz w:val="24"/>
          <w:szCs w:val="24"/>
        </w:rPr>
        <w:t xml:space="preserve">immunofluorescence-based </w:t>
      </w:r>
      <w:r w:rsidRPr="00F3760C">
        <w:rPr>
          <w:rFonts w:ascii="Times New Roman" w:hAnsi="Times New Roman"/>
          <w:color w:val="000000" w:themeColor="text1"/>
          <w:sz w:val="24"/>
          <w:szCs w:val="24"/>
        </w:rPr>
        <w:t xml:space="preserve">mosaics without </w:t>
      </w:r>
      <w:r w:rsidR="00DD2480" w:rsidRPr="00F3760C">
        <w:rPr>
          <w:rFonts w:ascii="Times New Roman" w:hAnsi="Times New Roman"/>
          <w:color w:val="000000" w:themeColor="text1"/>
          <w:sz w:val="24"/>
          <w:szCs w:val="24"/>
        </w:rPr>
        <w:t>i</w:t>
      </w:r>
      <w:r w:rsidR="00F31F17" w:rsidRPr="00F3760C">
        <w:rPr>
          <w:rFonts w:ascii="Times New Roman" w:hAnsi="Times New Roman"/>
          <w:color w:val="000000" w:themeColor="text1"/>
          <w:sz w:val="24"/>
          <w:szCs w:val="24"/>
        </w:rPr>
        <w:t xml:space="preserve">ncurring </w:t>
      </w:r>
      <w:r w:rsidRPr="00F3760C">
        <w:rPr>
          <w:rFonts w:ascii="Times New Roman" w:hAnsi="Times New Roman"/>
          <w:color w:val="000000" w:themeColor="text1"/>
          <w:sz w:val="24"/>
          <w:szCs w:val="24"/>
        </w:rPr>
        <w:t xml:space="preserve">vignetting </w:t>
      </w:r>
      <w:r w:rsidRPr="00B57F5D">
        <w:rPr>
          <w:rFonts w:ascii="Times New Roman" w:hAnsi="Times New Roman"/>
          <w:sz w:val="24"/>
          <w:szCs w:val="24"/>
        </w:rPr>
        <w:t xml:space="preserve">seams. </w:t>
      </w:r>
      <w:r w:rsidR="003915D5">
        <w:rPr>
          <w:rFonts w:ascii="Times New Roman" w:hAnsi="Times New Roman"/>
          <w:sz w:val="24"/>
          <w:szCs w:val="24"/>
        </w:rPr>
        <w:t>We demonstrate how the image processing pipeline</w:t>
      </w:r>
      <w:r w:rsidR="003915D5" w:rsidRPr="00B57F5D">
        <w:rPr>
          <w:rFonts w:ascii="Times New Roman" w:hAnsi="Times New Roman"/>
          <w:sz w:val="24"/>
          <w:szCs w:val="24"/>
        </w:rPr>
        <w:t xml:space="preserve"> </w:t>
      </w:r>
      <w:r w:rsidRPr="00B57F5D">
        <w:rPr>
          <w:rFonts w:ascii="Times New Roman" w:hAnsi="Times New Roman"/>
          <w:sz w:val="24"/>
          <w:szCs w:val="24"/>
        </w:rPr>
        <w:t xml:space="preserve">is shown to work with </w:t>
      </w:r>
      <w:r w:rsidR="000960A1">
        <w:rPr>
          <w:rFonts w:ascii="Times New Roman" w:hAnsi="Times New Roman"/>
          <w:sz w:val="24"/>
          <w:szCs w:val="24"/>
        </w:rPr>
        <w:t>tissues</w:t>
      </w:r>
      <w:r w:rsidR="000960A1" w:rsidRPr="00B57F5D">
        <w:rPr>
          <w:rFonts w:ascii="Times New Roman" w:hAnsi="Times New Roman"/>
          <w:sz w:val="24"/>
          <w:szCs w:val="24"/>
        </w:rPr>
        <w:t xml:space="preserve"> </w:t>
      </w:r>
      <w:r w:rsidRPr="00B57F5D">
        <w:rPr>
          <w:rFonts w:ascii="Times New Roman" w:hAnsi="Times New Roman"/>
          <w:sz w:val="24"/>
          <w:szCs w:val="24"/>
        </w:rPr>
        <w:t xml:space="preserve">of differing size, </w:t>
      </w:r>
      <w:r w:rsidRPr="00F3760C">
        <w:rPr>
          <w:rFonts w:ascii="Times New Roman" w:hAnsi="Times New Roman"/>
          <w:color w:val="000000" w:themeColor="text1"/>
          <w:sz w:val="24"/>
          <w:szCs w:val="24"/>
        </w:rPr>
        <w:t>morphology, and intensity, and requires no specific information about the imaging system.</w:t>
      </w:r>
      <w:r w:rsidR="00E00D58" w:rsidRPr="00F3760C">
        <w:rPr>
          <w:rFonts w:ascii="Times New Roman" w:hAnsi="Times New Roman"/>
          <w:color w:val="000000" w:themeColor="text1"/>
          <w:sz w:val="24"/>
          <w:szCs w:val="24"/>
        </w:rPr>
        <w:t xml:space="preserve"> </w:t>
      </w:r>
      <w:r w:rsidR="00577E7F">
        <w:rPr>
          <w:rFonts w:ascii="Times New Roman" w:hAnsi="Times New Roman"/>
          <w:color w:val="000000" w:themeColor="text1"/>
          <w:sz w:val="24"/>
          <w:szCs w:val="24"/>
        </w:rPr>
        <w:t xml:space="preserve">The vignetting correction tool is provided as open-source tool that is both user friendly and extensible to incorporation into existing image processing pipelines. </w:t>
      </w:r>
      <w:r w:rsidR="00E00D58" w:rsidRPr="00F3760C">
        <w:rPr>
          <w:rFonts w:ascii="Times New Roman" w:hAnsi="Times New Roman"/>
          <w:color w:val="000000" w:themeColor="text1"/>
          <w:sz w:val="24"/>
          <w:szCs w:val="24"/>
        </w:rPr>
        <w:t xml:space="preserve">This enables studies </w:t>
      </w:r>
      <w:r w:rsidR="00A90390">
        <w:rPr>
          <w:rFonts w:ascii="Times New Roman" w:hAnsi="Times New Roman"/>
          <w:color w:val="000000" w:themeColor="text1"/>
          <w:sz w:val="24"/>
          <w:szCs w:val="24"/>
        </w:rPr>
        <w:t xml:space="preserve">that </w:t>
      </w:r>
      <w:r w:rsidR="00E00D58" w:rsidRPr="00F3760C">
        <w:rPr>
          <w:rFonts w:ascii="Times New Roman" w:hAnsi="Times New Roman"/>
          <w:color w:val="000000" w:themeColor="text1"/>
          <w:sz w:val="24"/>
          <w:szCs w:val="24"/>
        </w:rPr>
        <w:t>require accurate segmentation and analysis of high-resolution datasets</w:t>
      </w:r>
      <w:r w:rsidR="003915D5">
        <w:rPr>
          <w:rFonts w:ascii="Times New Roman" w:hAnsi="Times New Roman"/>
          <w:color w:val="000000" w:themeColor="text1"/>
          <w:sz w:val="24"/>
          <w:szCs w:val="24"/>
        </w:rPr>
        <w:t xml:space="preserve"> when parameters of interest include both </w:t>
      </w:r>
      <w:r w:rsidR="00DD2480" w:rsidRPr="00F3760C">
        <w:rPr>
          <w:rFonts w:ascii="Times New Roman" w:hAnsi="Times New Roman"/>
          <w:color w:val="000000" w:themeColor="text1"/>
          <w:sz w:val="24"/>
          <w:szCs w:val="24"/>
        </w:rPr>
        <w:t>cellular-level phenomenon</w:t>
      </w:r>
      <w:r w:rsidR="00A90390">
        <w:rPr>
          <w:rFonts w:ascii="Times New Roman" w:hAnsi="Times New Roman"/>
          <w:color w:val="000000" w:themeColor="text1"/>
          <w:sz w:val="24"/>
          <w:szCs w:val="24"/>
        </w:rPr>
        <w:t xml:space="preserve"> a</w:t>
      </w:r>
      <w:r w:rsidR="003915D5">
        <w:rPr>
          <w:rFonts w:ascii="Times New Roman" w:hAnsi="Times New Roman"/>
          <w:color w:val="000000" w:themeColor="text1"/>
          <w:sz w:val="24"/>
          <w:szCs w:val="24"/>
        </w:rPr>
        <w:t xml:space="preserve">nd larger </w:t>
      </w:r>
      <w:r w:rsidR="00A90390">
        <w:rPr>
          <w:rFonts w:ascii="Times New Roman" w:hAnsi="Times New Roman"/>
          <w:color w:val="000000" w:themeColor="text1"/>
          <w:sz w:val="24"/>
          <w:szCs w:val="24"/>
        </w:rPr>
        <w:t xml:space="preserve">tissue-level </w:t>
      </w:r>
      <w:r w:rsidR="003915D5">
        <w:rPr>
          <w:rFonts w:ascii="Times New Roman" w:hAnsi="Times New Roman"/>
          <w:color w:val="000000" w:themeColor="text1"/>
          <w:sz w:val="24"/>
          <w:szCs w:val="24"/>
        </w:rPr>
        <w:t>regions of interest</w:t>
      </w:r>
      <w:r w:rsidR="00DD2480" w:rsidRPr="00F3760C">
        <w:rPr>
          <w:rFonts w:ascii="Times New Roman" w:hAnsi="Times New Roman"/>
          <w:color w:val="000000" w:themeColor="text1"/>
          <w:sz w:val="24"/>
          <w:szCs w:val="24"/>
        </w:rPr>
        <w:t>.</w:t>
      </w:r>
    </w:p>
    <w:p w14:paraId="062691DF" w14:textId="7B1F2CF6" w:rsidR="003141F8" w:rsidRDefault="003141F8">
      <w:pPr>
        <w:spacing w:after="160" w:line="259" w:lineRule="auto"/>
        <w:rPr>
          <w:rFonts w:ascii="Times New Roman" w:hAnsi="Times New Roman"/>
          <w:b/>
          <w:sz w:val="24"/>
          <w:szCs w:val="24"/>
        </w:rPr>
      </w:pPr>
      <w:r>
        <w:rPr>
          <w:rFonts w:ascii="Times New Roman" w:hAnsi="Times New Roman"/>
          <w:b/>
          <w:sz w:val="24"/>
          <w:szCs w:val="24"/>
        </w:rPr>
        <w:br w:type="page"/>
      </w:r>
    </w:p>
    <w:p w14:paraId="760CCBB4" w14:textId="77777777" w:rsidR="00FB26A9" w:rsidRPr="00A90390" w:rsidRDefault="00FB26A9" w:rsidP="00A90390">
      <w:pPr>
        <w:spacing w:after="0" w:line="240" w:lineRule="auto"/>
        <w:rPr>
          <w:rFonts w:ascii="Times New Roman" w:hAnsi="Times New Roman"/>
          <w:b/>
          <w:sz w:val="24"/>
          <w:szCs w:val="24"/>
        </w:rPr>
      </w:pPr>
    </w:p>
    <w:p w14:paraId="172BA39E" w14:textId="31470991" w:rsidR="00056896" w:rsidRPr="00B40231" w:rsidRDefault="00056896" w:rsidP="00A90390">
      <w:pPr>
        <w:spacing w:after="0" w:line="240" w:lineRule="auto"/>
        <w:rPr>
          <w:rFonts w:ascii="Times New Roman" w:hAnsi="Times New Roman"/>
          <w:b/>
          <w:sz w:val="28"/>
          <w:szCs w:val="28"/>
        </w:rPr>
      </w:pPr>
      <w:r w:rsidRPr="00B40231">
        <w:rPr>
          <w:rFonts w:ascii="Times New Roman" w:hAnsi="Times New Roman"/>
          <w:b/>
          <w:sz w:val="28"/>
          <w:szCs w:val="28"/>
        </w:rPr>
        <w:t>I</w:t>
      </w:r>
      <w:r w:rsidR="0054164A">
        <w:rPr>
          <w:rFonts w:ascii="Times New Roman" w:hAnsi="Times New Roman"/>
          <w:b/>
          <w:sz w:val="28"/>
          <w:szCs w:val="28"/>
        </w:rPr>
        <w:t>NTRODUCTION</w:t>
      </w:r>
    </w:p>
    <w:p w14:paraId="3BD788EA" w14:textId="65438F68" w:rsidR="00690C4C" w:rsidRDefault="00E65DBA" w:rsidP="002F031F">
      <w:pPr>
        <w:spacing w:after="0" w:line="240" w:lineRule="auto"/>
        <w:jc w:val="both"/>
        <w:rPr>
          <w:rFonts w:ascii="Times New Roman" w:eastAsia="Times New Roman" w:hAnsi="Times New Roman"/>
          <w:sz w:val="24"/>
          <w:szCs w:val="24"/>
        </w:rPr>
      </w:pPr>
      <w:r w:rsidRPr="00A90390">
        <w:rPr>
          <w:rFonts w:ascii="Times New Roman" w:eastAsia="Times New Roman" w:hAnsi="Times New Roman"/>
          <w:color w:val="000000" w:themeColor="text1"/>
          <w:sz w:val="24"/>
          <w:szCs w:val="24"/>
        </w:rPr>
        <w:t>I</w:t>
      </w:r>
      <w:r w:rsidR="002548B9" w:rsidRPr="00A90390">
        <w:rPr>
          <w:rFonts w:ascii="Times New Roman" w:eastAsia="Times New Roman" w:hAnsi="Times New Roman"/>
          <w:color w:val="000000" w:themeColor="text1"/>
          <w:sz w:val="24"/>
          <w:szCs w:val="24"/>
        </w:rPr>
        <w:t>n</w:t>
      </w:r>
      <w:r w:rsidR="005A0DBB">
        <w:rPr>
          <w:rFonts w:ascii="Times New Roman" w:eastAsia="Times New Roman" w:hAnsi="Times New Roman"/>
          <w:color w:val="000000" w:themeColor="text1"/>
          <w:sz w:val="24"/>
          <w:szCs w:val="24"/>
        </w:rPr>
        <w:t xml:space="preserve"> immunofluorescence</w:t>
      </w:r>
      <w:r w:rsidR="002548B9" w:rsidRPr="00A90390">
        <w:rPr>
          <w:rFonts w:ascii="Times New Roman" w:eastAsia="Times New Roman" w:hAnsi="Times New Roman"/>
          <w:color w:val="000000" w:themeColor="text1"/>
          <w:sz w:val="24"/>
          <w:szCs w:val="24"/>
        </w:rPr>
        <w:t xml:space="preserve"> microscopy studies of </w:t>
      </w:r>
      <w:r w:rsidR="003141F8">
        <w:rPr>
          <w:rFonts w:ascii="Times New Roman" w:eastAsia="Times New Roman" w:hAnsi="Times New Roman"/>
          <w:color w:val="000000" w:themeColor="text1"/>
          <w:sz w:val="24"/>
          <w:szCs w:val="24"/>
        </w:rPr>
        <w:t xml:space="preserve">large-scale </w:t>
      </w:r>
      <w:r w:rsidR="002548B9" w:rsidRPr="00A90390">
        <w:rPr>
          <w:rFonts w:ascii="Times New Roman" w:eastAsia="Times New Roman" w:hAnsi="Times New Roman"/>
          <w:color w:val="000000" w:themeColor="text1"/>
          <w:sz w:val="24"/>
          <w:szCs w:val="24"/>
        </w:rPr>
        <w:t>tissue</w:t>
      </w:r>
      <w:r w:rsidR="005A0DBB">
        <w:rPr>
          <w:rFonts w:ascii="Times New Roman" w:eastAsia="Times New Roman" w:hAnsi="Times New Roman"/>
          <w:color w:val="000000" w:themeColor="text1"/>
          <w:sz w:val="24"/>
          <w:szCs w:val="24"/>
        </w:rPr>
        <w:t xml:space="preserve"> morphology</w:t>
      </w:r>
      <w:r w:rsidR="002548B9" w:rsidRPr="00A90390">
        <w:rPr>
          <w:rFonts w:ascii="Times New Roman" w:eastAsia="Times New Roman" w:hAnsi="Times New Roman"/>
          <w:color w:val="000000" w:themeColor="text1"/>
          <w:sz w:val="24"/>
          <w:szCs w:val="24"/>
        </w:rPr>
        <w:t xml:space="preserve">, mosaics </w:t>
      </w:r>
      <w:r w:rsidR="00D41B07" w:rsidRPr="00A90390">
        <w:rPr>
          <w:rFonts w:ascii="Times New Roman" w:eastAsia="Times New Roman" w:hAnsi="Times New Roman"/>
          <w:color w:val="000000" w:themeColor="text1"/>
          <w:sz w:val="24"/>
          <w:szCs w:val="24"/>
        </w:rPr>
        <w:t xml:space="preserve">comprised </w:t>
      </w:r>
      <w:r w:rsidR="002548B9" w:rsidRPr="00A90390">
        <w:rPr>
          <w:rFonts w:ascii="Times New Roman" w:eastAsia="Times New Roman" w:hAnsi="Times New Roman"/>
          <w:color w:val="000000" w:themeColor="text1"/>
          <w:sz w:val="24"/>
          <w:szCs w:val="24"/>
        </w:rPr>
        <w:t xml:space="preserve">of multiple fields of view are </w:t>
      </w:r>
      <w:r w:rsidR="00690C4C">
        <w:rPr>
          <w:rFonts w:ascii="Times New Roman" w:eastAsia="Times New Roman" w:hAnsi="Times New Roman"/>
          <w:color w:val="000000" w:themeColor="text1"/>
          <w:sz w:val="24"/>
          <w:szCs w:val="24"/>
        </w:rPr>
        <w:t xml:space="preserve"> often </w:t>
      </w:r>
      <w:r w:rsidR="002548B9" w:rsidRPr="00A90390">
        <w:rPr>
          <w:rFonts w:ascii="Times New Roman" w:eastAsia="Times New Roman" w:hAnsi="Times New Roman"/>
          <w:color w:val="000000" w:themeColor="text1"/>
          <w:sz w:val="24"/>
          <w:szCs w:val="24"/>
        </w:rPr>
        <w:t xml:space="preserve">required to obtain high-resolution data necessary to study cell-level properties. </w:t>
      </w:r>
      <w:r w:rsidR="00690C4C">
        <w:rPr>
          <w:rFonts w:ascii="Times New Roman" w:eastAsia="Times New Roman" w:hAnsi="Times New Roman"/>
          <w:color w:val="000000" w:themeColor="text1"/>
          <w:sz w:val="24"/>
          <w:szCs w:val="24"/>
        </w:rPr>
        <w:t xml:space="preserve">For example, </w:t>
      </w:r>
      <w:r w:rsidR="00690C4C">
        <w:rPr>
          <w:rFonts w:ascii="Times New Roman" w:eastAsia="Times New Roman" w:hAnsi="Times New Roman"/>
          <w:sz w:val="24"/>
          <w:szCs w:val="24"/>
        </w:rPr>
        <w:t xml:space="preserve">quantitatively </w:t>
      </w:r>
      <w:r w:rsidR="00690C4C" w:rsidRPr="00B57F5D">
        <w:rPr>
          <w:rFonts w:ascii="Times New Roman" w:eastAsia="Times New Roman" w:hAnsi="Times New Roman"/>
          <w:sz w:val="24"/>
          <w:szCs w:val="24"/>
        </w:rPr>
        <w:t xml:space="preserve">connecting </w:t>
      </w:r>
      <w:r w:rsidR="00690C4C">
        <w:rPr>
          <w:rFonts w:ascii="Times New Roman" w:eastAsia="Times New Roman" w:hAnsi="Times New Roman"/>
          <w:sz w:val="24"/>
          <w:szCs w:val="24"/>
        </w:rPr>
        <w:t>cell shape parameters</w:t>
      </w:r>
      <w:r w:rsidR="00690C4C" w:rsidRPr="00B57F5D">
        <w:rPr>
          <w:rFonts w:ascii="Times New Roman" w:eastAsia="Times New Roman" w:hAnsi="Times New Roman"/>
          <w:sz w:val="24"/>
          <w:szCs w:val="24"/>
        </w:rPr>
        <w:t xml:space="preserve"> to tissue-level morphogenetic processes is a key challenge in developmental biology.</w:t>
      </w:r>
      <w:r w:rsidR="00690C4C">
        <w:rPr>
          <w:rFonts w:ascii="Times New Roman" w:eastAsia="Times New Roman" w:hAnsi="Times New Roman"/>
          <w:sz w:val="24"/>
          <w:szCs w:val="24"/>
        </w:rPr>
        <w:t xml:space="preserve"> </w:t>
      </w:r>
      <w:r w:rsidR="00BE3103" w:rsidRPr="00A90390">
        <w:rPr>
          <w:rFonts w:ascii="Times New Roman" w:eastAsia="Times New Roman" w:hAnsi="Times New Roman"/>
          <w:color w:val="000000" w:themeColor="text1"/>
          <w:sz w:val="24"/>
          <w:szCs w:val="24"/>
        </w:rPr>
        <w:t>Due to</w:t>
      </w:r>
      <w:r w:rsidR="006D5300" w:rsidRPr="00A90390">
        <w:rPr>
          <w:rFonts w:ascii="Times New Roman" w:eastAsia="Times New Roman" w:hAnsi="Times New Roman"/>
          <w:color w:val="000000" w:themeColor="text1"/>
          <w:sz w:val="24"/>
          <w:szCs w:val="24"/>
        </w:rPr>
        <w:t xml:space="preserve"> the</w:t>
      </w:r>
      <w:r w:rsidR="00BE3103" w:rsidRPr="00A90390">
        <w:rPr>
          <w:rFonts w:ascii="Times New Roman" w:eastAsia="Times New Roman" w:hAnsi="Times New Roman"/>
          <w:color w:val="000000" w:themeColor="text1"/>
          <w:sz w:val="24"/>
          <w:szCs w:val="24"/>
        </w:rPr>
        <w:t xml:space="preserve"> </w:t>
      </w:r>
      <w:r w:rsidR="00056896" w:rsidRPr="00A90390">
        <w:rPr>
          <w:rFonts w:ascii="Times New Roman" w:eastAsia="Times New Roman" w:hAnsi="Times New Roman"/>
          <w:color w:val="000000" w:themeColor="text1"/>
          <w:sz w:val="24"/>
          <w:szCs w:val="24"/>
        </w:rPr>
        <w:t>uneven illumination of optical systems</w:t>
      </w:r>
      <w:r w:rsidR="00056896" w:rsidRPr="00A90390" w:rsidDel="002A58ED">
        <w:rPr>
          <w:rFonts w:ascii="Times New Roman" w:eastAsia="Times New Roman" w:hAnsi="Times New Roman"/>
          <w:color w:val="000000" w:themeColor="text1"/>
          <w:sz w:val="24"/>
          <w:szCs w:val="24"/>
        </w:rPr>
        <w:t xml:space="preserve"> </w:t>
      </w:r>
      <w:r w:rsidR="006D5300" w:rsidRPr="00A90390">
        <w:rPr>
          <w:rFonts w:ascii="Times New Roman" w:eastAsia="Times New Roman" w:hAnsi="Times New Roman"/>
          <w:color w:val="000000" w:themeColor="text1"/>
          <w:sz w:val="24"/>
          <w:szCs w:val="24"/>
        </w:rPr>
        <w:t xml:space="preserve">present </w:t>
      </w:r>
      <w:r w:rsidR="00056896" w:rsidRPr="00A90390">
        <w:rPr>
          <w:rFonts w:ascii="Times New Roman" w:eastAsia="Times New Roman" w:hAnsi="Times New Roman"/>
          <w:color w:val="000000" w:themeColor="text1"/>
          <w:sz w:val="24"/>
          <w:szCs w:val="24"/>
        </w:rPr>
        <w:t xml:space="preserve">in all optical equipment </w:t>
      </w:r>
      <w:r w:rsidR="00056896" w:rsidRPr="00A90390">
        <w:rPr>
          <w:rFonts w:ascii="Times New Roman" w:eastAsia="Times New Roman" w:hAnsi="Times New Roman"/>
          <w:color w:val="000000" w:themeColor="text1"/>
          <w:sz w:val="24"/>
          <w:szCs w:val="24"/>
        </w:rPr>
        <w:fldChar w:fldCharType="begin"/>
      </w:r>
      <w:r w:rsidR="00136630">
        <w:rPr>
          <w:rFonts w:ascii="Times New Roman" w:eastAsia="Times New Roman" w:hAnsi="Times New Roman"/>
          <w:color w:val="000000" w:themeColor="text1"/>
          <w:sz w:val="24"/>
          <w:szCs w:val="24"/>
        </w:rPr>
        <w:instrText xml:space="preserve"> ADDIN ZOTERO_ITEM CSL_CITATION {"citationID":"267caif5f5","properties":{"formattedCitation":"(1)","plainCitation":"(1)"},"citationItems":[{"id":774,"uris":["http://zotero.org/users/2009205/items/ASTQGH2W"],"uri":["http://zotero.org/users/2009205/items/ASTQGH2W"],"itemData":{"id":774,"type":"paper-conference","title":"On cosine-fourth and vignetting effects in real lenses","container-title":"Eighth IEEE International Conference on Computer Vision, 2001. ICCV 2001. Proceedings","page":"472-479 vol.1","volume":"1","source":"IEEE Xplore","event":"Eighth IEEE International Conference on Computer Vision, 2001. ICCV 2001. Proceedings","abstract":"This paper has been prompted by observations of disparities between the observed fall-off in irradiance for off-axis points and that accounted for by the cosine-fourth and vignetting effects. A closer examination of the image formation process for real lenses revealed that even in the absence of vignetting a point light source does not uniformly illuminate the aperture, an effect known as pupil aberration. For example, we found the variation for a 16 mm lens to be as large as 31% for a field angle of 10°. In this paper, we critically evaluate the roles of cosine-fourth and vignetting effects and demonstrate the significance of the pupil aberration on the fall-off in irradiance away from image center. The pupil aberration effect strongly depends on the aperture size and shape and this dependence has been demonstrated through two sets of experiments with three real lenses. The effect of pupil aberration is thus a third important cause of fall in irradiance away from the image center in addition to the familiar cosine-fourth and vignetting effects, that must be taken into account in applications that rely heavily on photometric variation such as shape from shading and mosaicing","DOI":"10.1109/ICCV.2001.937554","author":[{"family":"Aggarwal","given":"M."},{"family":"Hua","given":"Hong"},{"family":"Ahuja","given":"N."}],"issued":{"date-parts":[["2001"]]}}}],"schema":"https://github.com/citation-style-language/schema/raw/master/csl-citation.json"} </w:instrText>
      </w:r>
      <w:r w:rsidR="00056896" w:rsidRPr="00A90390">
        <w:rPr>
          <w:rFonts w:ascii="Times New Roman" w:eastAsia="Times New Roman" w:hAnsi="Times New Roman"/>
          <w:color w:val="000000" w:themeColor="text1"/>
          <w:sz w:val="24"/>
          <w:szCs w:val="24"/>
        </w:rPr>
        <w:fldChar w:fldCharType="separate"/>
      </w:r>
      <w:r w:rsidR="00136630" w:rsidRPr="00B40231">
        <w:rPr>
          <w:rFonts w:ascii="Times New Roman" w:hAnsi="Times New Roman"/>
          <w:sz w:val="24"/>
        </w:rPr>
        <w:t>(1)</w:t>
      </w:r>
      <w:r w:rsidR="00056896" w:rsidRPr="00A90390">
        <w:rPr>
          <w:rFonts w:ascii="Times New Roman" w:eastAsia="Times New Roman" w:hAnsi="Times New Roman"/>
          <w:color w:val="000000" w:themeColor="text1"/>
          <w:sz w:val="24"/>
          <w:szCs w:val="24"/>
        </w:rPr>
        <w:fldChar w:fldCharType="end"/>
      </w:r>
      <w:r w:rsidR="00056896" w:rsidRPr="00A90390">
        <w:rPr>
          <w:rFonts w:ascii="Times New Roman" w:eastAsia="Times New Roman" w:hAnsi="Times New Roman"/>
          <w:color w:val="000000" w:themeColor="text1"/>
          <w:sz w:val="24"/>
          <w:szCs w:val="24"/>
        </w:rPr>
        <w:t xml:space="preserve">, objects located near the edges of fluorescence micrographs have a lower </w:t>
      </w:r>
      <w:r w:rsidR="00431381" w:rsidRPr="00A90390">
        <w:rPr>
          <w:rFonts w:ascii="Times New Roman" w:eastAsia="Times New Roman" w:hAnsi="Times New Roman"/>
          <w:color w:val="000000" w:themeColor="text1"/>
          <w:sz w:val="24"/>
          <w:szCs w:val="24"/>
        </w:rPr>
        <w:t xml:space="preserve">signal </w:t>
      </w:r>
      <w:r w:rsidR="00056896" w:rsidRPr="00A90390">
        <w:rPr>
          <w:rFonts w:ascii="Times New Roman" w:eastAsia="Times New Roman" w:hAnsi="Times New Roman"/>
          <w:color w:val="000000" w:themeColor="text1"/>
          <w:sz w:val="24"/>
          <w:szCs w:val="24"/>
        </w:rPr>
        <w:t xml:space="preserve">intensity than those in the center of the field of view. This causes stitched montages to have visible seams (vignetting) that reduce the accuracy of </w:t>
      </w:r>
      <w:r w:rsidR="007F75B6" w:rsidRPr="00A90390">
        <w:rPr>
          <w:rFonts w:ascii="Times New Roman" w:eastAsia="Times New Roman" w:hAnsi="Times New Roman"/>
          <w:color w:val="000000" w:themeColor="text1"/>
          <w:sz w:val="24"/>
          <w:szCs w:val="24"/>
        </w:rPr>
        <w:t>image</w:t>
      </w:r>
      <w:r w:rsidR="00056896" w:rsidRPr="00A90390">
        <w:rPr>
          <w:rFonts w:ascii="Times New Roman" w:eastAsia="Times New Roman" w:hAnsi="Times New Roman"/>
          <w:color w:val="000000" w:themeColor="text1"/>
          <w:sz w:val="24"/>
          <w:szCs w:val="24"/>
        </w:rPr>
        <w:t xml:space="preserve"> data </w:t>
      </w:r>
      <w:r w:rsidR="00056896" w:rsidRPr="00A90390">
        <w:rPr>
          <w:rFonts w:ascii="Times New Roman" w:eastAsia="Times New Roman" w:hAnsi="Times New Roman"/>
          <w:color w:val="000000" w:themeColor="text1"/>
          <w:sz w:val="24"/>
          <w:szCs w:val="24"/>
        </w:rPr>
        <w:fldChar w:fldCharType="begin"/>
      </w:r>
      <w:r w:rsidR="00136630">
        <w:rPr>
          <w:rFonts w:ascii="Times New Roman" w:eastAsia="Times New Roman" w:hAnsi="Times New Roman"/>
          <w:color w:val="000000" w:themeColor="text1"/>
          <w:sz w:val="24"/>
          <w:szCs w:val="24"/>
        </w:rPr>
        <w:instrText xml:space="preserve"> ADDIN ZOTERO_ITEM CSL_CITATION {"citationID":"grnohib8k","properties":{"formattedCitation":"(2)","plainCitation":"(2)"},"citationItems":[{"id":683,"uris":["http://zotero.org/users/2009205/items/NRH6B2KX"],"uri":["http://zotero.org/users/2009205/items/NRH6B2KX"],"itemData":{"id":683,"type":"paper-conference","title":"Vignetting correction by exploiting an optical microscopy image sequence","container-title":"2011 Annual International Conference of the IEEE Engineering in Medicine and Biology Society, EMBC","page":"6166-6169","source":"IEEE Xplore","event":"2011 Annual International Conference of the IEEE Engineering in Medicine and Biology Society, EMBC","abstract":"Vignetting is one of the most common problem that may affect digital imaging. The effect becomes particularly evident when images are stitched together to increase the camera's field of view (e.g., when building a mosaic), where it can lead to errors in automatic analyses. To correct the effect, the most common approach is to acquire an empty field image in advance that is used later to perform a flat field correction on every subsequently acquired image. However, in several cases, such as when dealing with off-line images or with real time acquisitions, this is not a viable option. The method we propose relies on a non parametric model to characterize in real time the vignetting function from the specimen itself, by using our foreground/background segmentation algorithm. The function is computed over a background built incrementally, detecting regions free of objects of interest. The experiments carried out using cell cultures and histological samples prove that our method yields results at least comparable to those achieved by using empty field.","DOI":"10.1109/IEMBS.2011.6091523","author":[{"family":"Bevilacqua","given":"A."},{"family":"Piccinini","given":"F."},{"family":"Gherardi","given":"A."}],"issued":{"date-parts":[["2011",8]]}}}],"schema":"https://github.com/citation-style-language/schema/raw/master/csl-citation.json"} </w:instrText>
      </w:r>
      <w:r w:rsidR="00056896" w:rsidRPr="00A90390">
        <w:rPr>
          <w:rFonts w:ascii="Times New Roman" w:eastAsia="Times New Roman" w:hAnsi="Times New Roman"/>
          <w:color w:val="000000" w:themeColor="text1"/>
          <w:sz w:val="24"/>
          <w:szCs w:val="24"/>
        </w:rPr>
        <w:fldChar w:fldCharType="separate"/>
      </w:r>
      <w:r w:rsidR="00136630" w:rsidRPr="00B40231">
        <w:rPr>
          <w:rFonts w:ascii="Times New Roman" w:hAnsi="Times New Roman"/>
          <w:sz w:val="24"/>
        </w:rPr>
        <w:t>(2)</w:t>
      </w:r>
      <w:r w:rsidR="00056896" w:rsidRPr="00A90390">
        <w:rPr>
          <w:rFonts w:ascii="Times New Roman" w:eastAsia="Times New Roman" w:hAnsi="Times New Roman"/>
          <w:color w:val="000000" w:themeColor="text1"/>
          <w:sz w:val="24"/>
          <w:szCs w:val="24"/>
        </w:rPr>
        <w:fldChar w:fldCharType="end"/>
      </w:r>
      <w:r w:rsidR="00056896" w:rsidRPr="00A90390">
        <w:rPr>
          <w:rFonts w:ascii="Times New Roman" w:eastAsia="Times New Roman" w:hAnsi="Times New Roman"/>
          <w:color w:val="000000" w:themeColor="text1"/>
          <w:sz w:val="24"/>
          <w:szCs w:val="24"/>
        </w:rPr>
        <w:t xml:space="preserve">. </w:t>
      </w:r>
      <w:r w:rsidR="00431381" w:rsidRPr="00A90390">
        <w:rPr>
          <w:rFonts w:ascii="Times New Roman" w:eastAsia="Times New Roman" w:hAnsi="Times New Roman"/>
          <w:color w:val="000000" w:themeColor="text1"/>
          <w:sz w:val="24"/>
          <w:szCs w:val="24"/>
        </w:rPr>
        <w:t>While systems exist to reduce vignetting by providing more uniform illumination</w:t>
      </w:r>
      <w:r w:rsidR="00F057DD" w:rsidRPr="00A90390">
        <w:rPr>
          <w:rFonts w:ascii="Times New Roman" w:eastAsia="Times New Roman" w:hAnsi="Times New Roman"/>
          <w:color w:val="000000" w:themeColor="text1"/>
          <w:sz w:val="24"/>
          <w:szCs w:val="24"/>
        </w:rPr>
        <w:t>,</w:t>
      </w:r>
      <w:r w:rsidR="00431381" w:rsidRPr="00A90390">
        <w:rPr>
          <w:rFonts w:ascii="Times New Roman" w:eastAsia="Times New Roman" w:hAnsi="Times New Roman"/>
          <w:color w:val="000000" w:themeColor="text1"/>
          <w:sz w:val="24"/>
          <w:szCs w:val="24"/>
        </w:rPr>
        <w:t xml:space="preserve"> including Borealis - Perfect Illumination Delivery™, vignetting </w:t>
      </w:r>
      <w:r w:rsidR="00F057DD" w:rsidRPr="00A90390">
        <w:rPr>
          <w:rFonts w:ascii="Times New Roman" w:eastAsia="Times New Roman" w:hAnsi="Times New Roman"/>
          <w:color w:val="000000" w:themeColor="text1"/>
          <w:sz w:val="24"/>
          <w:szCs w:val="24"/>
        </w:rPr>
        <w:t xml:space="preserve">is never </w:t>
      </w:r>
      <w:r w:rsidR="00431381" w:rsidRPr="00A90390">
        <w:rPr>
          <w:rFonts w:ascii="Times New Roman" w:eastAsia="Times New Roman" w:hAnsi="Times New Roman"/>
          <w:color w:val="000000" w:themeColor="text1"/>
          <w:sz w:val="24"/>
          <w:szCs w:val="24"/>
        </w:rPr>
        <w:t xml:space="preserve">entirely eliminated. </w:t>
      </w:r>
      <w:r w:rsidR="00056896" w:rsidRPr="00A90390">
        <w:rPr>
          <w:rFonts w:ascii="Times New Roman" w:eastAsia="Times New Roman" w:hAnsi="Times New Roman"/>
          <w:color w:val="000000" w:themeColor="text1"/>
          <w:sz w:val="24"/>
          <w:szCs w:val="24"/>
        </w:rPr>
        <w:t xml:space="preserve">A solution is needed </w:t>
      </w:r>
      <w:r w:rsidR="00F057DD" w:rsidRPr="00A90390">
        <w:rPr>
          <w:rFonts w:ascii="Times New Roman" w:eastAsia="Times New Roman" w:hAnsi="Times New Roman"/>
          <w:color w:val="000000" w:themeColor="text1"/>
          <w:sz w:val="24"/>
          <w:szCs w:val="24"/>
        </w:rPr>
        <w:t xml:space="preserve">to generate </w:t>
      </w:r>
      <w:r w:rsidR="00056896" w:rsidRPr="00A90390">
        <w:rPr>
          <w:rFonts w:ascii="Times New Roman" w:eastAsia="Times New Roman" w:hAnsi="Times New Roman"/>
          <w:color w:val="000000" w:themeColor="text1"/>
          <w:sz w:val="24"/>
          <w:szCs w:val="24"/>
        </w:rPr>
        <w:t xml:space="preserve">seamless mosaics of </w:t>
      </w:r>
      <w:r w:rsidR="007F75B6" w:rsidRPr="00A90390">
        <w:rPr>
          <w:rFonts w:ascii="Times New Roman" w:eastAsia="Times New Roman" w:hAnsi="Times New Roman"/>
          <w:color w:val="000000" w:themeColor="text1"/>
          <w:sz w:val="24"/>
          <w:szCs w:val="24"/>
        </w:rPr>
        <w:t xml:space="preserve">fluorescent images of </w:t>
      </w:r>
      <w:r w:rsidR="00056896" w:rsidRPr="00A90390">
        <w:rPr>
          <w:rFonts w:ascii="Times New Roman" w:eastAsia="Times New Roman" w:hAnsi="Times New Roman"/>
          <w:color w:val="000000" w:themeColor="text1"/>
          <w:sz w:val="24"/>
          <w:szCs w:val="24"/>
        </w:rPr>
        <w:t>large tissues with sparse background</w:t>
      </w:r>
      <w:r w:rsidR="00431381" w:rsidRPr="00A90390">
        <w:rPr>
          <w:rFonts w:ascii="Times New Roman" w:eastAsia="Times New Roman" w:hAnsi="Times New Roman"/>
          <w:color w:val="000000" w:themeColor="text1"/>
          <w:sz w:val="24"/>
          <w:szCs w:val="24"/>
        </w:rPr>
        <w:t>, such as histological samples</w:t>
      </w:r>
      <w:r w:rsidR="0054164A">
        <w:rPr>
          <w:rFonts w:ascii="Times New Roman" w:eastAsia="Times New Roman" w:hAnsi="Times New Roman"/>
          <w:sz w:val="24"/>
          <w:szCs w:val="24"/>
        </w:rPr>
        <w:t xml:space="preserve">. </w:t>
      </w:r>
    </w:p>
    <w:p w14:paraId="2C9F98BF" w14:textId="77777777" w:rsidR="00690C4C" w:rsidRDefault="00690C4C" w:rsidP="002F031F">
      <w:pPr>
        <w:spacing w:after="0" w:line="240" w:lineRule="auto"/>
        <w:jc w:val="both"/>
        <w:rPr>
          <w:rFonts w:ascii="Times New Roman" w:eastAsia="Times New Roman" w:hAnsi="Times New Roman"/>
          <w:sz w:val="24"/>
          <w:szCs w:val="24"/>
        </w:rPr>
      </w:pPr>
    </w:p>
    <w:p w14:paraId="7903F100" w14:textId="3A86D05C" w:rsidR="00690C4C" w:rsidRDefault="00690C4C" w:rsidP="00690C4C">
      <w:pPr>
        <w:spacing w:after="0" w:line="240" w:lineRule="auto"/>
        <w:jc w:val="both"/>
        <w:rPr>
          <w:rFonts w:ascii="Times New Roman" w:eastAsia="Times New Roman" w:hAnsi="Times New Roman"/>
          <w:color w:val="000000" w:themeColor="text1"/>
          <w:sz w:val="24"/>
          <w:szCs w:val="24"/>
        </w:rPr>
      </w:pPr>
      <w:r>
        <w:rPr>
          <w:rFonts w:ascii="Times New Roman" w:eastAsia="Times New Roman" w:hAnsi="Times New Roman"/>
          <w:sz w:val="24"/>
          <w:szCs w:val="24"/>
        </w:rPr>
        <w:t>Further, t</w:t>
      </w:r>
      <w:r w:rsidRPr="00B57F5D">
        <w:rPr>
          <w:rFonts w:ascii="Times New Roman" w:eastAsia="Times New Roman" w:hAnsi="Times New Roman"/>
          <w:sz w:val="24"/>
          <w:szCs w:val="24"/>
        </w:rPr>
        <w:t xml:space="preserve">here currently </w:t>
      </w:r>
      <w:r>
        <w:rPr>
          <w:rFonts w:ascii="Times New Roman" w:eastAsia="Times New Roman" w:hAnsi="Times New Roman"/>
          <w:sz w:val="24"/>
          <w:szCs w:val="24"/>
        </w:rPr>
        <w:t>is not an off-the-shelf tool to our knowledge that is</w:t>
      </w:r>
      <w:r w:rsidRPr="00B57F5D">
        <w:rPr>
          <w:rFonts w:ascii="Times New Roman" w:eastAsia="Times New Roman" w:hAnsi="Times New Roman"/>
          <w:sz w:val="24"/>
          <w:szCs w:val="24"/>
        </w:rPr>
        <w:t xml:space="preserve"> available for automated</w:t>
      </w:r>
      <w:r>
        <w:rPr>
          <w:rFonts w:ascii="Times New Roman" w:eastAsia="Times New Roman" w:hAnsi="Times New Roman"/>
          <w:sz w:val="24"/>
          <w:szCs w:val="24"/>
        </w:rPr>
        <w:t>, parameter-free</w:t>
      </w:r>
      <w:r w:rsidRPr="00B57F5D">
        <w:rPr>
          <w:rFonts w:ascii="Times New Roman" w:eastAsia="Times New Roman" w:hAnsi="Times New Roman"/>
          <w:sz w:val="24"/>
          <w:szCs w:val="24"/>
        </w:rPr>
        <w:t xml:space="preserve"> correction of vignetting without using background information</w:t>
      </w:r>
      <w:r>
        <w:rPr>
          <w:rFonts w:ascii="Times New Roman" w:eastAsia="Times New Roman" w:hAnsi="Times New Roman"/>
          <w:sz w:val="24"/>
          <w:szCs w:val="24"/>
        </w:rPr>
        <w:t xml:space="preserve">. </w:t>
      </w:r>
      <w:r w:rsidRPr="00B57F5D">
        <w:rPr>
          <w:rFonts w:ascii="Times New Roman" w:eastAsia="Times New Roman" w:hAnsi="Times New Roman"/>
          <w:sz w:val="24"/>
          <w:szCs w:val="24"/>
        </w:rPr>
        <w:t xml:space="preserve">To </w:t>
      </w:r>
      <w:r>
        <w:rPr>
          <w:rFonts w:ascii="Times New Roman" w:eastAsia="Times New Roman" w:hAnsi="Times New Roman"/>
          <w:sz w:val="24"/>
          <w:szCs w:val="24"/>
        </w:rPr>
        <w:t xml:space="preserve">develop a practical solution for large scale tissue-based data sets at the cellular scale, </w:t>
      </w:r>
      <w:r w:rsidRPr="00B57F5D">
        <w:rPr>
          <w:rFonts w:ascii="Times New Roman" w:eastAsia="Times New Roman" w:hAnsi="Times New Roman"/>
          <w:sz w:val="24"/>
          <w:szCs w:val="24"/>
        </w:rPr>
        <w:t>we have developed a</w:t>
      </w:r>
      <w:r>
        <w:rPr>
          <w:rFonts w:ascii="Times New Roman" w:eastAsia="Times New Roman" w:hAnsi="Times New Roman"/>
          <w:sz w:val="24"/>
          <w:szCs w:val="24"/>
        </w:rPr>
        <w:t>n open-source,</w:t>
      </w:r>
      <w:r w:rsidRPr="00B57F5D">
        <w:rPr>
          <w:rFonts w:ascii="Times New Roman" w:eastAsia="Times New Roman" w:hAnsi="Times New Roman"/>
          <w:sz w:val="24"/>
          <w:szCs w:val="24"/>
        </w:rPr>
        <w:t xml:space="preserve"> </w:t>
      </w:r>
      <w:r>
        <w:rPr>
          <w:rFonts w:ascii="Times New Roman" w:eastAsia="Times New Roman" w:hAnsi="Times New Roman"/>
          <w:sz w:val="24"/>
          <w:szCs w:val="24"/>
        </w:rPr>
        <w:t xml:space="preserve">freely available, </w:t>
      </w:r>
      <w:r w:rsidRPr="00B57F5D">
        <w:rPr>
          <w:rFonts w:ascii="Times New Roman" w:eastAsia="Times New Roman" w:hAnsi="Times New Roman"/>
          <w:sz w:val="24"/>
          <w:szCs w:val="24"/>
        </w:rPr>
        <w:t xml:space="preserve">computationally efficient </w:t>
      </w:r>
      <w:r>
        <w:rPr>
          <w:rFonts w:ascii="Times New Roman" w:eastAsia="Times New Roman" w:hAnsi="Times New Roman"/>
          <w:sz w:val="24"/>
          <w:szCs w:val="24"/>
        </w:rPr>
        <w:t xml:space="preserve">image processing tool </w:t>
      </w:r>
      <w:r w:rsidRPr="00B57F5D">
        <w:rPr>
          <w:rFonts w:ascii="Times New Roman" w:eastAsia="Times New Roman" w:hAnsi="Times New Roman"/>
          <w:sz w:val="24"/>
          <w:szCs w:val="24"/>
        </w:rPr>
        <w:t xml:space="preserve">that applies </w:t>
      </w:r>
      <w:commentRangeStart w:id="3"/>
      <w:r w:rsidRPr="00CD173B">
        <w:rPr>
          <w:rFonts w:ascii="Times New Roman" w:eastAsia="Times New Roman" w:hAnsi="Times New Roman"/>
          <w:sz w:val="24"/>
          <w:szCs w:val="24"/>
          <w:highlight w:val="yellow"/>
        </w:rPr>
        <w:t>bandpass</w:t>
      </w:r>
      <w:commentRangeEnd w:id="3"/>
      <w:r>
        <w:rPr>
          <w:rStyle w:val="CommentReference"/>
        </w:rPr>
        <w:commentReference w:id="3"/>
      </w:r>
      <w:r>
        <w:rPr>
          <w:rFonts w:ascii="Times New Roman" w:eastAsia="Times New Roman" w:hAnsi="Times New Roman"/>
          <w:sz w:val="24"/>
          <w:szCs w:val="24"/>
        </w:rPr>
        <w:t xml:space="preserve"> </w:t>
      </w:r>
      <w:r w:rsidRPr="00B57F5D">
        <w:rPr>
          <w:rFonts w:ascii="Times New Roman" w:eastAsia="Times New Roman" w:hAnsi="Times New Roman"/>
          <w:sz w:val="24"/>
          <w:szCs w:val="24"/>
        </w:rPr>
        <w:t xml:space="preserve">Fast Fourier Transform (FFT) to individual tiles then utilizes optimal normalization to enable seamless stitching. </w:t>
      </w:r>
      <w:r>
        <w:rPr>
          <w:rFonts w:ascii="Times New Roman" w:eastAsia="Times New Roman" w:hAnsi="Times New Roman"/>
          <w:sz w:val="24"/>
          <w:szCs w:val="24"/>
        </w:rPr>
        <w:t xml:space="preserve">The </w:t>
      </w:r>
      <w:r w:rsidRPr="00B57F5D">
        <w:rPr>
          <w:rFonts w:ascii="Times New Roman" w:eastAsia="Times New Roman" w:hAnsi="Times New Roman"/>
          <w:sz w:val="24"/>
          <w:szCs w:val="24"/>
        </w:rPr>
        <w:t>method</w:t>
      </w:r>
      <w:r>
        <w:rPr>
          <w:rFonts w:ascii="Times New Roman" w:eastAsia="Times New Roman" w:hAnsi="Times New Roman"/>
          <w:sz w:val="24"/>
          <w:szCs w:val="24"/>
        </w:rPr>
        <w:t xml:space="preserve"> presented here</w:t>
      </w:r>
      <w:r w:rsidRPr="00B57F5D">
        <w:rPr>
          <w:rFonts w:ascii="Times New Roman" w:eastAsia="Times New Roman" w:hAnsi="Times New Roman"/>
          <w:sz w:val="24"/>
          <w:szCs w:val="24"/>
        </w:rPr>
        <w:t xml:space="preserve"> achieves seamless stitching in two steps: first, vignetting artifacts present in individual tiles are removed by FFT high-pass filtering; second, a recursive normalization algorithm is used to achieve even image intensities in adjacent tiles. The FFT is a computational algorithm commonly used to decompose sequences into a sum of sinusoidal functions </w:t>
      </w:r>
      <w:r w:rsidRPr="00F35AB0">
        <w:rPr>
          <w:rFonts w:ascii="Times New Roman" w:eastAsia="Times New Roman" w:hAnsi="Times New Roman"/>
          <w:sz w:val="24"/>
          <w:szCs w:val="24"/>
        </w:rPr>
        <w:fldChar w:fldCharType="begin"/>
      </w:r>
      <w:r>
        <w:rPr>
          <w:rFonts w:ascii="Times New Roman" w:eastAsia="Times New Roman" w:hAnsi="Times New Roman"/>
          <w:sz w:val="24"/>
          <w:szCs w:val="24"/>
        </w:rPr>
        <w:instrText xml:space="preserve"> ADDIN ZOTERO_ITEM CSL_CITATION {"citationID":"1al64qv14n","properties":{"formattedCitation":"(16)","plainCitation":"(16)"},"citationItems":[{"id":730,"uris":["http://zotero.org/users/2009205/items/M5GFVG59"],"uri":["http://zotero.org/users/2009205/items/M5GFVG59"],"itemData":{"id":730,"type":"article-journal","title":"An Algorithm for the Machine Calculation of Complex Fourier Series","container-title":"Mathematics of Computation","page":"297-301","volume":"19","issue":"90","source":"JSTOR","DOI":"10.2307/2003354","ISSN":"0025-5718","journalAbbreviation":"Mathematics of Computation","author":[{"family":"Cooley","given":"James W."},{"family":"Tukey","given":"John W."}],"issued":{"date-parts":[["1965",4,1]]},"accessed":{"date-parts":[["2015",4,16]]}}}],"schema":"https://github.com/citation-style-language/schema/raw/master/csl-citation.json"} </w:instrText>
      </w:r>
      <w:r w:rsidRPr="00F35AB0">
        <w:rPr>
          <w:rFonts w:ascii="Times New Roman" w:eastAsia="Times New Roman" w:hAnsi="Times New Roman"/>
          <w:sz w:val="24"/>
          <w:szCs w:val="24"/>
        </w:rPr>
        <w:fldChar w:fldCharType="separate"/>
      </w:r>
      <w:r w:rsidRPr="00B40231">
        <w:rPr>
          <w:rFonts w:ascii="Times New Roman" w:hAnsi="Times New Roman"/>
          <w:sz w:val="24"/>
        </w:rPr>
        <w:t>(16)</w:t>
      </w:r>
      <w:r w:rsidRPr="00F35AB0">
        <w:rPr>
          <w:rFonts w:ascii="Times New Roman" w:eastAsia="Times New Roman" w:hAnsi="Times New Roman"/>
          <w:sz w:val="24"/>
          <w:szCs w:val="24"/>
        </w:rPr>
        <w:fldChar w:fldCharType="end"/>
      </w:r>
      <w:r w:rsidRPr="00B57F5D">
        <w:rPr>
          <w:rFonts w:ascii="Times New Roman" w:eastAsia="Times New Roman" w:hAnsi="Times New Roman"/>
          <w:sz w:val="24"/>
          <w:szCs w:val="24"/>
        </w:rPr>
        <w:t xml:space="preserve">. </w:t>
      </w:r>
      <w:r>
        <w:rPr>
          <w:rFonts w:ascii="Times New Roman" w:eastAsia="Times New Roman" w:hAnsi="Times New Roman"/>
          <w:sz w:val="24"/>
          <w:szCs w:val="24"/>
        </w:rPr>
        <w:t xml:space="preserve">Thus, </w:t>
      </w:r>
      <w:r w:rsidRPr="00B57F5D">
        <w:rPr>
          <w:rFonts w:ascii="Times New Roman" w:eastAsia="Times New Roman" w:hAnsi="Times New Roman"/>
          <w:sz w:val="24"/>
          <w:szCs w:val="24"/>
        </w:rPr>
        <w:t xml:space="preserve">FFT high-pass filtering can be used to remove low frequency objects affecting the entire field of view, such as vignetting artifacts, while preserving the high frequency features that comprise the </w:t>
      </w:r>
      <w:r>
        <w:rPr>
          <w:rFonts w:ascii="Times New Roman" w:eastAsia="Times New Roman" w:hAnsi="Times New Roman"/>
          <w:sz w:val="24"/>
          <w:szCs w:val="24"/>
        </w:rPr>
        <w:t>raw image</w:t>
      </w:r>
      <w:r w:rsidRPr="00B57F5D">
        <w:rPr>
          <w:rFonts w:ascii="Times New Roman" w:eastAsia="Times New Roman" w:hAnsi="Times New Roman"/>
          <w:sz w:val="24"/>
          <w:szCs w:val="24"/>
        </w:rPr>
        <w:t>.</w:t>
      </w:r>
    </w:p>
    <w:p w14:paraId="63022E01" w14:textId="77777777" w:rsidR="00690C4C" w:rsidRDefault="00690C4C" w:rsidP="002F031F">
      <w:pPr>
        <w:spacing w:after="0" w:line="240" w:lineRule="auto"/>
        <w:jc w:val="both"/>
        <w:rPr>
          <w:rFonts w:ascii="Times New Roman" w:eastAsia="Times New Roman" w:hAnsi="Times New Roman"/>
          <w:sz w:val="24"/>
          <w:szCs w:val="24"/>
        </w:rPr>
      </w:pPr>
    </w:p>
    <w:p w14:paraId="01B39FB2" w14:textId="77777777" w:rsidR="00690C4C" w:rsidRDefault="00690C4C" w:rsidP="002F031F">
      <w:pPr>
        <w:spacing w:after="0" w:line="240" w:lineRule="auto"/>
        <w:jc w:val="both"/>
        <w:rPr>
          <w:rFonts w:ascii="Times New Roman" w:eastAsia="Times New Roman" w:hAnsi="Times New Roman"/>
          <w:sz w:val="24"/>
          <w:szCs w:val="24"/>
        </w:rPr>
      </w:pPr>
    </w:p>
    <w:p w14:paraId="0030AA89" w14:textId="446E12F2" w:rsidR="00056896" w:rsidRPr="00CD173B" w:rsidRDefault="0054164A" w:rsidP="002F031F">
      <w:pPr>
        <w:spacing w:after="0" w:line="240" w:lineRule="auto"/>
        <w:jc w:val="both"/>
        <w:rPr>
          <w:rFonts w:ascii="Times New Roman" w:eastAsia="Times New Roman" w:hAnsi="Times New Roman"/>
          <w:color w:val="000000" w:themeColor="text1"/>
          <w:sz w:val="24"/>
          <w:szCs w:val="24"/>
        </w:rPr>
      </w:pPr>
      <w:r>
        <w:rPr>
          <w:rFonts w:ascii="Times New Roman" w:eastAsia="Times New Roman" w:hAnsi="Times New Roman"/>
          <w:sz w:val="24"/>
          <w:szCs w:val="24"/>
        </w:rPr>
        <w:t>Here we validate the Quick stitch tool</w:t>
      </w:r>
      <w:r w:rsidRPr="00B57F5D">
        <w:rPr>
          <w:rFonts w:ascii="Times New Roman" w:eastAsia="Times New Roman" w:hAnsi="Times New Roman"/>
          <w:sz w:val="24"/>
          <w:szCs w:val="24"/>
        </w:rPr>
        <w:t xml:space="preserve"> </w:t>
      </w:r>
      <w:r w:rsidR="00431381" w:rsidRPr="00B57F5D">
        <w:rPr>
          <w:rFonts w:ascii="Times New Roman" w:eastAsia="Times New Roman" w:hAnsi="Times New Roman"/>
          <w:sz w:val="24"/>
          <w:szCs w:val="24"/>
        </w:rPr>
        <w:t>o</w:t>
      </w:r>
      <w:r>
        <w:rPr>
          <w:rFonts w:ascii="Times New Roman" w:eastAsia="Times New Roman" w:hAnsi="Times New Roman"/>
          <w:sz w:val="24"/>
          <w:szCs w:val="24"/>
        </w:rPr>
        <w:t>n</w:t>
      </w:r>
      <w:r w:rsidR="00431381" w:rsidRPr="00B57F5D">
        <w:rPr>
          <w:rFonts w:ascii="Times New Roman" w:eastAsia="Times New Roman" w:hAnsi="Times New Roman"/>
          <w:sz w:val="24"/>
          <w:szCs w:val="24"/>
        </w:rPr>
        <w:t xml:space="preserve"> whole-mount </w:t>
      </w:r>
      <w:r w:rsidR="00431381" w:rsidRPr="00B57F5D">
        <w:rPr>
          <w:rFonts w:ascii="Times New Roman" w:eastAsia="Times New Roman" w:hAnsi="Times New Roman"/>
          <w:i/>
          <w:sz w:val="24"/>
          <w:szCs w:val="24"/>
        </w:rPr>
        <w:t>Drosophila</w:t>
      </w:r>
      <w:r w:rsidR="00431381" w:rsidRPr="00B57F5D">
        <w:rPr>
          <w:rFonts w:ascii="Times New Roman" w:eastAsia="Times New Roman" w:hAnsi="Times New Roman"/>
          <w:sz w:val="24"/>
          <w:szCs w:val="24"/>
        </w:rPr>
        <w:t xml:space="preserve"> embryos</w:t>
      </w:r>
      <w:r w:rsidR="00056896" w:rsidRPr="00B57F5D">
        <w:rPr>
          <w:rFonts w:ascii="Times New Roman" w:eastAsia="Times New Roman" w:hAnsi="Times New Roman"/>
          <w:sz w:val="24"/>
          <w:szCs w:val="24"/>
        </w:rPr>
        <w:t>.</w:t>
      </w:r>
    </w:p>
    <w:p w14:paraId="660AFDD8" w14:textId="77777777" w:rsidR="00056896" w:rsidRPr="00B57F5D" w:rsidRDefault="00056896" w:rsidP="002F031F">
      <w:pPr>
        <w:spacing w:after="0" w:line="240" w:lineRule="auto"/>
        <w:jc w:val="both"/>
        <w:rPr>
          <w:rFonts w:ascii="Times New Roman" w:hAnsi="Times New Roman"/>
          <w:sz w:val="24"/>
          <w:szCs w:val="24"/>
        </w:rPr>
      </w:pPr>
    </w:p>
    <w:p w14:paraId="4EB92A86" w14:textId="608507D5" w:rsidR="00056896" w:rsidRPr="00B57F5D" w:rsidRDefault="00B11CFE" w:rsidP="002F031F">
      <w:pPr>
        <w:spacing w:after="0" w:line="240" w:lineRule="auto"/>
        <w:jc w:val="both"/>
        <w:rPr>
          <w:rFonts w:ascii="Times New Roman" w:eastAsia="Times New Roman" w:hAnsi="Times New Roman"/>
          <w:sz w:val="24"/>
          <w:szCs w:val="24"/>
        </w:rPr>
      </w:pPr>
      <w:r w:rsidRPr="00B57F5D">
        <w:rPr>
          <w:rFonts w:ascii="Times New Roman" w:eastAsia="Times New Roman" w:hAnsi="Times New Roman"/>
          <w:sz w:val="24"/>
          <w:szCs w:val="24"/>
        </w:rPr>
        <w:t xml:space="preserve">Several </w:t>
      </w:r>
      <w:r w:rsidR="00056896" w:rsidRPr="00B57F5D">
        <w:rPr>
          <w:rFonts w:ascii="Times New Roman" w:eastAsia="Times New Roman" w:hAnsi="Times New Roman"/>
          <w:sz w:val="24"/>
          <w:szCs w:val="24"/>
        </w:rPr>
        <w:t xml:space="preserve">flat-field correction methods are </w:t>
      </w:r>
      <w:r w:rsidRPr="00B57F5D">
        <w:rPr>
          <w:rFonts w:ascii="Times New Roman" w:eastAsia="Times New Roman" w:hAnsi="Times New Roman"/>
          <w:sz w:val="24"/>
          <w:szCs w:val="24"/>
        </w:rPr>
        <w:t xml:space="preserve">commonly </w:t>
      </w:r>
      <w:r w:rsidR="00056896" w:rsidRPr="00B57F5D">
        <w:rPr>
          <w:rFonts w:ascii="Times New Roman" w:eastAsia="Times New Roman" w:hAnsi="Times New Roman"/>
          <w:sz w:val="24"/>
          <w:szCs w:val="24"/>
        </w:rPr>
        <w:t>used to approximate the original pattern of a signal from the raw data collected. The flat-field correction equation for vignetting is given by:</w:t>
      </w:r>
    </w:p>
    <w:p w14:paraId="30A143DA" w14:textId="77777777" w:rsidR="00056896" w:rsidRPr="00B57F5D" w:rsidRDefault="00056896" w:rsidP="002F031F">
      <w:pPr>
        <w:spacing w:after="0" w:line="240" w:lineRule="auto"/>
        <w:jc w:val="both"/>
        <w:rPr>
          <w:rFonts w:ascii="Times New Roman" w:eastAsia="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45"/>
        <w:gridCol w:w="805"/>
      </w:tblGrid>
      <w:tr w:rsidR="00056896" w:rsidRPr="00B57F5D" w14:paraId="43C2EA83" w14:textId="77777777" w:rsidTr="004F1606">
        <w:tc>
          <w:tcPr>
            <w:tcW w:w="8545" w:type="dxa"/>
            <w:tcBorders>
              <w:top w:val="nil"/>
              <w:left w:val="nil"/>
              <w:bottom w:val="nil"/>
              <w:right w:val="nil"/>
            </w:tcBorders>
            <w:shd w:val="clear" w:color="auto" w:fill="auto"/>
            <w:vAlign w:val="center"/>
          </w:tcPr>
          <w:p w14:paraId="35B4CEA0" w14:textId="77777777" w:rsidR="00056896" w:rsidRPr="00B57F5D" w:rsidRDefault="00302190" w:rsidP="002F031F">
            <w:pPr>
              <w:spacing w:after="0" w:line="240" w:lineRule="auto"/>
              <w:jc w:val="both"/>
              <w:rPr>
                <w:rFonts w:ascii="Times New Roman" w:hAnsi="Times New Roman"/>
                <w:sz w:val="24"/>
                <w:szCs w:val="24"/>
              </w:rPr>
            </w:pPr>
            <m:oMathPara>
              <m:oMath>
                <m:sSubSup>
                  <m:sSubSupPr>
                    <m:ctrlPr>
                      <w:rPr>
                        <w:rFonts w:ascii="Cambria Math" w:hAnsi="Cambria Math"/>
                        <w:i/>
                        <w:sz w:val="24"/>
                        <w:szCs w:val="24"/>
                      </w:rPr>
                    </m:ctrlPr>
                  </m:sSubSupPr>
                  <m:e>
                    <m:r>
                      <w:rPr>
                        <w:rFonts w:ascii="Cambria Math" w:hAnsi="Cambria Math"/>
                        <w:sz w:val="24"/>
                        <w:szCs w:val="24"/>
                      </w:rPr>
                      <m:t>I</m:t>
                    </m:r>
                  </m:e>
                  <m:sub>
                    <m:r>
                      <w:rPr>
                        <w:rFonts w:ascii="Cambria Math" w:hAnsi="Cambria Math"/>
                        <w:sz w:val="24"/>
                        <w:szCs w:val="24"/>
                      </w:rPr>
                      <m:t>x,y</m:t>
                    </m:r>
                  </m:sub>
                  <m:sup>
                    <m:r>
                      <w:rPr>
                        <w:rFonts w:ascii="Cambria Math" w:hAnsi="Cambria Math"/>
                        <w:sz w:val="24"/>
                        <w:szCs w:val="24"/>
                      </w:rPr>
                      <m:t>*</m:t>
                    </m:r>
                  </m:sup>
                </m:sSubSup>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x,y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x,y</m:t>
                        </m:r>
                      </m:sub>
                    </m:sSub>
                  </m:num>
                  <m:den>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x,y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x,y</m:t>
                        </m:r>
                      </m:sub>
                    </m:sSub>
                  </m:den>
                </m:f>
                <m:acc>
                  <m:accPr>
                    <m:chr m:val="̅"/>
                    <m:ctrlPr>
                      <w:rPr>
                        <w:rFonts w:ascii="Cambria Math" w:hAnsi="Cambria Math"/>
                        <w:i/>
                        <w:sz w:val="24"/>
                        <w:szCs w:val="24"/>
                      </w:rPr>
                    </m:ctrlPr>
                  </m:accPr>
                  <m:e>
                    <m:r>
                      <w:rPr>
                        <w:rFonts w:ascii="Cambria Math" w:hAnsi="Cambria Math"/>
                        <w:sz w:val="24"/>
                        <w:szCs w:val="24"/>
                      </w:rPr>
                      <m:t>V</m:t>
                    </m:r>
                  </m:e>
                </m:acc>
              </m:oMath>
            </m:oMathPara>
          </w:p>
        </w:tc>
        <w:tc>
          <w:tcPr>
            <w:tcW w:w="805" w:type="dxa"/>
            <w:tcBorders>
              <w:top w:val="nil"/>
              <w:left w:val="nil"/>
              <w:bottom w:val="nil"/>
              <w:right w:val="nil"/>
            </w:tcBorders>
            <w:shd w:val="clear" w:color="auto" w:fill="auto"/>
            <w:vAlign w:val="center"/>
          </w:tcPr>
          <w:p w14:paraId="74678E16" w14:textId="77777777" w:rsidR="00056896" w:rsidRPr="00B57F5D" w:rsidRDefault="00056896" w:rsidP="002F031F">
            <w:pPr>
              <w:spacing w:after="0" w:line="240" w:lineRule="auto"/>
              <w:jc w:val="both"/>
              <w:rPr>
                <w:rFonts w:ascii="Times New Roman" w:hAnsi="Times New Roman"/>
                <w:sz w:val="24"/>
                <w:szCs w:val="24"/>
              </w:rPr>
            </w:pPr>
            <w:r w:rsidRPr="00B57F5D">
              <w:rPr>
                <w:rFonts w:ascii="Times New Roman" w:hAnsi="Times New Roman"/>
                <w:sz w:val="24"/>
                <w:szCs w:val="24"/>
              </w:rPr>
              <w:t>(1)</w:t>
            </w:r>
          </w:p>
        </w:tc>
      </w:tr>
    </w:tbl>
    <w:p w14:paraId="27AB7BA2" w14:textId="77777777" w:rsidR="00056896" w:rsidRPr="00B57F5D" w:rsidRDefault="00056896" w:rsidP="002F031F">
      <w:pPr>
        <w:spacing w:after="0" w:line="240" w:lineRule="auto"/>
        <w:jc w:val="both"/>
        <w:rPr>
          <w:rFonts w:ascii="Times New Roman" w:eastAsia="Times New Roman" w:hAnsi="Times New Roman"/>
          <w:sz w:val="24"/>
          <w:szCs w:val="24"/>
        </w:rPr>
      </w:pPr>
    </w:p>
    <w:p w14:paraId="78B2B9BC" w14:textId="5B4DEE47" w:rsidR="00056896" w:rsidRPr="00B57F5D" w:rsidRDefault="00056896" w:rsidP="002F031F">
      <w:pPr>
        <w:spacing w:after="0" w:line="240" w:lineRule="auto"/>
        <w:jc w:val="both"/>
        <w:rPr>
          <w:rFonts w:ascii="Times New Roman" w:eastAsia="Times New Roman" w:hAnsi="Times New Roman"/>
          <w:sz w:val="24"/>
          <w:szCs w:val="24"/>
        </w:rPr>
      </w:pPr>
      <w:r w:rsidRPr="00B57F5D">
        <w:rPr>
          <w:rFonts w:ascii="Times New Roman" w:eastAsia="Times New Roman" w:hAnsi="Times New Roman"/>
          <w:sz w:val="24"/>
          <w:szCs w:val="24"/>
        </w:rPr>
        <w:t xml:space="preserve">where </w:t>
      </w:r>
      <m:oMath>
        <m:r>
          <m:rPr>
            <m:sty m:val="p"/>
          </m:rPr>
          <w:rPr>
            <w:rFonts w:ascii="Cambria Math" w:eastAsia="Times New Roman" w:hAnsi="Cambria Math"/>
            <w:sz w:val="24"/>
            <w:szCs w:val="24"/>
          </w:rPr>
          <m:t xml:space="preserve"> </m:t>
        </m:r>
        <m:r>
          <w:rPr>
            <w:rFonts w:ascii="Cambria Math" w:eastAsia="Times New Roman" w:hAnsi="Cambria Math"/>
            <w:sz w:val="24"/>
            <w:szCs w:val="24"/>
          </w:rPr>
          <m:t>I</m:t>
        </m:r>
      </m:oMath>
      <w:r w:rsidRPr="00B57F5D">
        <w:rPr>
          <w:rFonts w:ascii="Times New Roman" w:eastAsia="Times New Roman" w:hAnsi="Times New Roman"/>
          <w:sz w:val="24"/>
          <w:szCs w:val="24"/>
        </w:rPr>
        <w:t xml:space="preserve"> and </w:t>
      </w:r>
      <m:oMath>
        <m:sSup>
          <m:sSupPr>
            <m:ctrlPr>
              <w:rPr>
                <w:rFonts w:ascii="Cambria Math" w:eastAsia="Times New Roman" w:hAnsi="Cambria Math"/>
                <w:sz w:val="24"/>
                <w:szCs w:val="24"/>
              </w:rPr>
            </m:ctrlPr>
          </m:sSupPr>
          <m:e>
            <m:r>
              <w:rPr>
                <w:rFonts w:ascii="Cambria Math" w:eastAsia="Times New Roman" w:hAnsi="Cambria Math"/>
                <w:sz w:val="24"/>
                <w:szCs w:val="24"/>
              </w:rPr>
              <m:t>I</m:t>
            </m:r>
          </m:e>
          <m:sup>
            <m:r>
              <m:rPr>
                <m:sty m:val="p"/>
              </m:rPr>
              <w:rPr>
                <w:rFonts w:ascii="Cambria Math" w:eastAsia="Times New Roman" w:hAnsi="Cambria Math"/>
                <w:sz w:val="24"/>
                <w:szCs w:val="24"/>
              </w:rPr>
              <m:t>*</m:t>
            </m:r>
          </m:sup>
        </m:sSup>
      </m:oMath>
      <w:r w:rsidRPr="00B57F5D">
        <w:rPr>
          <w:rFonts w:ascii="Times New Roman" w:eastAsia="Times New Roman" w:hAnsi="Times New Roman"/>
          <w:sz w:val="24"/>
          <w:szCs w:val="24"/>
        </w:rPr>
        <w:t xml:space="preserve"> are the original and corrected image matrices respectively, </w:t>
      </w:r>
      <m:oMath>
        <m:r>
          <w:rPr>
            <w:rFonts w:ascii="Cambria Math" w:eastAsia="Times New Roman" w:hAnsi="Cambria Math"/>
            <w:sz w:val="24"/>
            <w:szCs w:val="24"/>
          </w:rPr>
          <m:t>V</m:t>
        </m:r>
      </m:oMath>
      <w:r w:rsidR="00B11CFE" w:rsidRPr="00B57F5D">
        <w:rPr>
          <w:rFonts w:ascii="Times New Roman" w:eastAsia="Times New Roman" w:hAnsi="Times New Roman"/>
          <w:sz w:val="24"/>
          <w:szCs w:val="24"/>
        </w:rPr>
        <w:t xml:space="preserve"> is the vignetting mask, which is matrix the same size as the image matrix, </w:t>
      </w:r>
      <w:r w:rsidRPr="00B57F5D">
        <w:rPr>
          <w:rFonts w:ascii="Times New Roman" w:eastAsia="Times New Roman" w:hAnsi="Times New Roman"/>
          <w:sz w:val="24"/>
          <w:szCs w:val="24"/>
        </w:rPr>
        <w:t xml:space="preserve">and </w:t>
      </w:r>
      <m:oMath>
        <m:acc>
          <m:accPr>
            <m:chr m:val="̅"/>
            <m:ctrlPr>
              <w:rPr>
                <w:rFonts w:ascii="Cambria Math" w:eastAsia="Times New Roman" w:hAnsi="Cambria Math"/>
                <w:sz w:val="24"/>
                <w:szCs w:val="24"/>
              </w:rPr>
            </m:ctrlPr>
          </m:accPr>
          <m:e>
            <m:r>
              <w:rPr>
                <w:rFonts w:ascii="Cambria Math" w:eastAsia="Times New Roman" w:hAnsi="Cambria Math"/>
                <w:sz w:val="24"/>
                <w:szCs w:val="24"/>
              </w:rPr>
              <m:t>V</m:t>
            </m:r>
          </m:e>
        </m:acc>
      </m:oMath>
      <w:r w:rsidRPr="00B57F5D">
        <w:rPr>
          <w:rFonts w:ascii="Times New Roman" w:eastAsia="Times New Roman" w:hAnsi="Times New Roman"/>
          <w:sz w:val="24"/>
          <w:szCs w:val="24"/>
        </w:rPr>
        <w:t xml:space="preserve"> is its spatial average</w:t>
      </w:r>
      <w:r w:rsidR="005923C8" w:rsidRPr="00B57F5D">
        <w:rPr>
          <w:rFonts w:ascii="Times New Roman" w:eastAsia="Times New Roman" w:hAnsi="Times New Roman"/>
          <w:sz w:val="24"/>
          <w:szCs w:val="24"/>
        </w:rPr>
        <w:t xml:space="preserve"> of the vignetting mask</w:t>
      </w:r>
      <w:r w:rsidRPr="00B57F5D">
        <w:rPr>
          <w:rFonts w:ascii="Times New Roman" w:eastAsia="Times New Roman" w:hAnsi="Times New Roman"/>
          <w:sz w:val="24"/>
          <w:szCs w:val="24"/>
        </w:rPr>
        <w:t xml:space="preserve">, and </w:t>
      </w:r>
      <m:oMath>
        <m:r>
          <w:rPr>
            <w:rFonts w:ascii="Cambria Math" w:eastAsia="Times New Roman" w:hAnsi="Cambria Math"/>
            <w:sz w:val="24"/>
            <w:szCs w:val="24"/>
          </w:rPr>
          <m:t>B</m:t>
        </m:r>
      </m:oMath>
      <w:r w:rsidRPr="00B57F5D">
        <w:rPr>
          <w:rFonts w:ascii="Times New Roman" w:eastAsia="Times New Roman" w:hAnsi="Times New Roman"/>
          <w:sz w:val="24"/>
          <w:szCs w:val="24"/>
        </w:rPr>
        <w:t xml:space="preserve"> is the background intensity </w:t>
      </w:r>
      <w:r w:rsidRPr="00F35AB0">
        <w:rPr>
          <w:rFonts w:ascii="Times New Roman" w:eastAsia="Times New Roman" w:hAnsi="Times New Roman"/>
          <w:sz w:val="24"/>
          <w:szCs w:val="24"/>
        </w:rPr>
        <w:fldChar w:fldCharType="begin"/>
      </w:r>
      <w:r w:rsidR="00136630">
        <w:rPr>
          <w:rFonts w:ascii="Times New Roman" w:eastAsia="Times New Roman" w:hAnsi="Times New Roman"/>
          <w:sz w:val="24"/>
          <w:szCs w:val="24"/>
        </w:rPr>
        <w:instrText xml:space="preserve"> ADDIN ZOTERO_ITEM CSL_CITATION {"citationID":"V5IZpYFl","properties":{"formattedCitation":"(3)","plainCitation":"(3)"},"citationItems":[{"id":699,"uris":["http://zotero.org/users/2009205/items/6PI6IZMD"],"uri":["http://zotero.org/users/2009205/items/6PI6IZMD"],"itemData":{"id":699,"type":"article-journal","title":"A standard for calibration and shading correction of a fluorescence microscope","container-title":"Cytometry","page":"309-316","volume":"44","issue":"4","source":"Wiley Online Library","abstract":"Background\nNumerous applications of fluorescence microscopy require quantitation of signal intensity in reproducible units. Two problems must be overcome to achieve this goal. First, due to various instrumental factors, the same sample imaged on two microscopes or even on the same microscope at different times may produce highly divergent readings. Second, because of shading, some areas within the same field may appear brighter than others despite the same amount of fluorophore. The first type of variability requires calibration using a sample of reproducible fluorescence yield; to correct for shading, a uniform fluorescent field is needed.\nMethods\nStandard slides were prepared by placing several microliters of 10%–50% w/v fluorescein or rhodamine between a coverglass and a slide. They were used to perform shading correction and normalization under a variety of imaging conditions.\nResults\nConcentrated fluorophores produced a uniform fluorescent field of moderate and reproducible brightness. By expressing the staining of a biological object in the units of standard slides, identical results were obtained irrespective of the imaging conditions or the microscope used. We compared shading correction based on concentrated fluorescein with two other standards. Concentrated fluorescein resulted in the best equalization of the field.\nConclusions\nStandardization of fluorescent images can be achieved by normalizing them to the image of a concentrated solution of a fluorophore. Due to its simplicity and efficiency, this method can be used in clinical analysis as well as in routine laboratory practice. Cytometry 44:309–316, 2001. © 2001 Wiley-Liss, Inc.","DOI":"10.1002/1097-0320(20010801)44:4&lt;309::AID-CYTO1122&gt;3.0.CO;2-3","ISSN":"1097-0320","journalAbbreviation":"Cytometry","language":"en","author":[{"family":"Model","given":"Michael A."},{"family":"Burkhardt","given":"Janis K."}],"issued":{"date-parts":[["2001",8,1]]},"accessed":{"date-parts":[["2015",4,7]]}}}],"schema":"https://github.com/citation-style-language/schema/raw/master/csl-citation.json"} </w:instrText>
      </w:r>
      <w:r w:rsidRPr="00F35AB0">
        <w:rPr>
          <w:rFonts w:ascii="Times New Roman" w:eastAsia="Times New Roman" w:hAnsi="Times New Roman"/>
          <w:sz w:val="24"/>
          <w:szCs w:val="24"/>
        </w:rPr>
        <w:fldChar w:fldCharType="separate"/>
      </w:r>
      <w:r w:rsidR="00136630" w:rsidRPr="00B40231">
        <w:rPr>
          <w:rFonts w:ascii="Times New Roman" w:hAnsi="Times New Roman"/>
          <w:sz w:val="24"/>
        </w:rPr>
        <w:t>(3)</w:t>
      </w:r>
      <w:r w:rsidRPr="00F35AB0">
        <w:rPr>
          <w:rFonts w:ascii="Times New Roman" w:eastAsia="Times New Roman" w:hAnsi="Times New Roman"/>
          <w:sz w:val="24"/>
          <w:szCs w:val="24"/>
        </w:rPr>
        <w:fldChar w:fldCharType="end"/>
      </w:r>
      <w:r w:rsidR="00F057DD" w:rsidRPr="00B57F5D">
        <w:rPr>
          <w:rFonts w:ascii="Times New Roman" w:eastAsia="Times New Roman" w:hAnsi="Times New Roman"/>
          <w:sz w:val="24"/>
          <w:szCs w:val="24"/>
        </w:rPr>
        <w:t>. The</w:t>
      </w:r>
      <w:r w:rsidRPr="00B57F5D">
        <w:rPr>
          <w:rFonts w:ascii="Times New Roman" w:eastAsia="Times New Roman" w:hAnsi="Times New Roman"/>
          <w:sz w:val="24"/>
          <w:szCs w:val="24"/>
        </w:rPr>
        <w:t xml:space="preserve"> indices </w:t>
      </w:r>
      <m:oMath>
        <m:r>
          <w:rPr>
            <w:rFonts w:ascii="Cambria Math" w:eastAsia="Times New Roman" w:hAnsi="Cambria Math"/>
            <w:sz w:val="24"/>
            <w:szCs w:val="24"/>
          </w:rPr>
          <m:t>x</m:t>
        </m:r>
      </m:oMath>
      <w:r w:rsidRPr="00B57F5D">
        <w:rPr>
          <w:rFonts w:ascii="Times New Roman" w:eastAsia="Times New Roman" w:hAnsi="Times New Roman"/>
          <w:sz w:val="24"/>
          <w:szCs w:val="24"/>
        </w:rPr>
        <w:t xml:space="preserve"> and </w:t>
      </w:r>
      <m:oMath>
        <m:r>
          <w:rPr>
            <w:rFonts w:ascii="Cambria Math" w:eastAsia="Times New Roman" w:hAnsi="Cambria Math"/>
            <w:sz w:val="24"/>
            <w:szCs w:val="24"/>
          </w:rPr>
          <m:t>y</m:t>
        </m:r>
      </m:oMath>
      <w:r w:rsidRPr="00B57F5D">
        <w:rPr>
          <w:rFonts w:ascii="Times New Roman" w:eastAsia="Times New Roman" w:hAnsi="Times New Roman"/>
          <w:sz w:val="24"/>
          <w:szCs w:val="24"/>
        </w:rPr>
        <w:t xml:space="preserve"> represent the position of pixels in the </w:t>
      </w:r>
      <m:oMath>
        <m:r>
          <w:rPr>
            <w:rFonts w:ascii="Cambria Math" w:eastAsia="Times New Roman" w:hAnsi="Cambria Math"/>
            <w:sz w:val="24"/>
            <w:szCs w:val="24"/>
          </w:rPr>
          <m:t>x</m:t>
        </m:r>
      </m:oMath>
      <w:r w:rsidRPr="00B57F5D">
        <w:rPr>
          <w:rFonts w:ascii="Times New Roman" w:eastAsia="Times New Roman" w:hAnsi="Times New Roman"/>
          <w:sz w:val="24"/>
          <w:szCs w:val="24"/>
        </w:rPr>
        <w:t xml:space="preserve"> and </w:t>
      </w:r>
      <m:oMath>
        <m:r>
          <w:rPr>
            <w:rFonts w:ascii="Cambria Math" w:eastAsia="Times New Roman" w:hAnsi="Cambria Math"/>
            <w:sz w:val="24"/>
            <w:szCs w:val="24"/>
          </w:rPr>
          <m:t>y</m:t>
        </m:r>
      </m:oMath>
      <w:r w:rsidRPr="00B57F5D">
        <w:rPr>
          <w:rFonts w:ascii="Times New Roman" w:eastAsia="Times New Roman" w:hAnsi="Times New Roman"/>
          <w:sz w:val="24"/>
          <w:szCs w:val="24"/>
        </w:rPr>
        <w:t xml:space="preserve"> directions. The background intensity is frequently assumed </w:t>
      </w:r>
      <w:r w:rsidR="00F057DD" w:rsidRPr="00B57F5D">
        <w:rPr>
          <w:rFonts w:ascii="Times New Roman" w:eastAsia="Times New Roman" w:hAnsi="Times New Roman"/>
          <w:sz w:val="24"/>
          <w:szCs w:val="24"/>
        </w:rPr>
        <w:t>to be constant across the field</w:t>
      </w:r>
      <w:r w:rsidRPr="00B57F5D">
        <w:rPr>
          <w:rFonts w:ascii="Times New Roman" w:eastAsia="Times New Roman" w:hAnsi="Times New Roman"/>
          <w:sz w:val="24"/>
          <w:szCs w:val="24"/>
        </w:rPr>
        <w:t xml:space="preserve"> and hence</w:t>
      </w:r>
      <w:r w:rsidR="00F057DD" w:rsidRPr="00A90390">
        <w:rPr>
          <w:rFonts w:ascii="Times New Roman" w:eastAsia="Times New Roman" w:hAnsi="Times New Roman"/>
          <w:color w:val="000000" w:themeColor="text1"/>
          <w:sz w:val="24"/>
          <w:szCs w:val="24"/>
        </w:rPr>
        <w:t>,</w:t>
      </w:r>
      <w:r w:rsidR="0043720C" w:rsidRPr="00A90390">
        <w:rPr>
          <w:rFonts w:ascii="Times New Roman" w:eastAsia="Times New Roman" w:hAnsi="Times New Roman"/>
          <w:color w:val="000000" w:themeColor="text1"/>
          <w:sz w:val="24"/>
          <w:szCs w:val="24"/>
        </w:rPr>
        <w:t xml:space="preserve"> </w:t>
      </w:r>
      <w:r w:rsidRPr="00A90390">
        <w:rPr>
          <w:rFonts w:ascii="Times New Roman" w:eastAsia="Times New Roman" w:hAnsi="Times New Roman"/>
          <w:color w:val="000000" w:themeColor="text1"/>
          <w:sz w:val="24"/>
          <w:szCs w:val="24"/>
        </w:rPr>
        <w:t xml:space="preserve">does </w:t>
      </w:r>
      <w:r w:rsidRPr="00B57F5D">
        <w:rPr>
          <w:rFonts w:ascii="Times New Roman" w:eastAsia="Times New Roman" w:hAnsi="Times New Roman"/>
          <w:sz w:val="24"/>
          <w:szCs w:val="24"/>
        </w:rPr>
        <w:t>not contribute to vignetting artifacts</w:t>
      </w:r>
      <w:r w:rsidR="003F2D85" w:rsidRPr="00B57F5D">
        <w:rPr>
          <w:rFonts w:ascii="Times New Roman" w:eastAsia="Times New Roman" w:hAnsi="Times New Roman"/>
          <w:sz w:val="24"/>
          <w:szCs w:val="24"/>
        </w:rPr>
        <w:t>.</w:t>
      </w:r>
      <w:r w:rsidRPr="00B57F5D">
        <w:rPr>
          <w:rFonts w:ascii="Times New Roman" w:eastAsia="Times New Roman" w:hAnsi="Times New Roman"/>
          <w:sz w:val="24"/>
          <w:szCs w:val="24"/>
        </w:rPr>
        <w:t xml:space="preserve"> </w:t>
      </w:r>
    </w:p>
    <w:p w14:paraId="7B8C50DD" w14:textId="77777777" w:rsidR="00056896" w:rsidRPr="00B57F5D" w:rsidRDefault="00056896" w:rsidP="002F031F">
      <w:pPr>
        <w:spacing w:after="0" w:line="240" w:lineRule="auto"/>
        <w:jc w:val="both"/>
        <w:rPr>
          <w:rFonts w:ascii="Times New Roman" w:hAnsi="Times New Roman"/>
          <w:sz w:val="24"/>
          <w:szCs w:val="24"/>
        </w:rPr>
      </w:pPr>
    </w:p>
    <w:p w14:paraId="7F9D648C" w14:textId="77777777" w:rsidR="003141F8" w:rsidRPr="00CD173B" w:rsidRDefault="003141F8" w:rsidP="002F031F">
      <w:pPr>
        <w:spacing w:after="0" w:line="240" w:lineRule="auto"/>
        <w:jc w:val="both"/>
        <w:rPr>
          <w:rFonts w:ascii="Times New Roman" w:hAnsi="Times New Roman"/>
          <w:sz w:val="28"/>
          <w:szCs w:val="28"/>
        </w:rPr>
      </w:pPr>
    </w:p>
    <w:p w14:paraId="7127B763" w14:textId="323EE633" w:rsidR="00512D76" w:rsidRPr="00A90390" w:rsidRDefault="001110EE" w:rsidP="00CD173B">
      <w:pPr>
        <w:spacing w:after="0" w:line="240" w:lineRule="auto"/>
        <w:jc w:val="both"/>
      </w:pPr>
      <w:r w:rsidRPr="001110EE">
        <w:rPr>
          <w:rFonts w:ascii="Times New Roman" w:hAnsi="Times New Roman"/>
          <w:b/>
          <w:sz w:val="28"/>
          <w:szCs w:val="28"/>
        </w:rPr>
        <w:lastRenderedPageBreak/>
        <w:t>The need for an open-source vignetting tool for mu</w:t>
      </w:r>
      <w:r>
        <w:rPr>
          <w:rFonts w:ascii="Times New Roman" w:hAnsi="Times New Roman"/>
          <w:b/>
          <w:sz w:val="28"/>
          <w:szCs w:val="28"/>
        </w:rPr>
        <w:t xml:space="preserve">ltiplexed, large-scale mosaics. </w:t>
      </w:r>
      <w:r w:rsidR="00512D76" w:rsidRPr="00A90390">
        <w:t xml:space="preserve">Existing flat-field correction methods </w:t>
      </w:r>
      <w:r w:rsidR="009D59E8" w:rsidRPr="00A90390">
        <w:t xml:space="preserve">generally utilize Equation 1 and </w:t>
      </w:r>
      <w:r w:rsidR="00512D76" w:rsidRPr="00A90390">
        <w:t>rely on obtaining</w:t>
      </w:r>
      <m:oMath>
        <m:r>
          <m:rPr>
            <m:sty m:val="p"/>
          </m:rPr>
          <w:rPr>
            <w:rFonts w:ascii="Cambria Math" w:hAnsi="Cambria Math"/>
          </w:rPr>
          <m:t xml:space="preserve"> </m:t>
        </m:r>
        <m:r>
          <w:rPr>
            <w:rFonts w:ascii="Cambria Math" w:hAnsi="Cambria Math"/>
          </w:rPr>
          <m:t>V</m:t>
        </m:r>
      </m:oMath>
      <w:r w:rsidR="00512D76" w:rsidRPr="00A90390">
        <w:t xml:space="preserve"> and </w:t>
      </w:r>
      <m:oMath>
        <m:r>
          <w:rPr>
            <w:rFonts w:ascii="Cambria Math" w:hAnsi="Cambria Math"/>
          </w:rPr>
          <m:t>B</m:t>
        </m:r>
      </m:oMath>
      <w:r w:rsidR="00512D76" w:rsidRPr="00A90390">
        <w:t xml:space="preserve"> </w:t>
      </w:r>
      <w:r w:rsidR="008B5C28" w:rsidRPr="00A90390">
        <w:t>through the use of</w:t>
      </w:r>
      <w:r w:rsidR="00512D76" w:rsidRPr="00A90390">
        <w:t xml:space="preserve"> a variety of methods</w:t>
      </w:r>
      <w:r w:rsidR="003063E2">
        <w:t xml:space="preserve"> that are summarized below</w:t>
      </w:r>
      <w:r w:rsidR="004B4919">
        <w:t>:</w:t>
      </w:r>
    </w:p>
    <w:p w14:paraId="140BBE7C" w14:textId="77777777" w:rsidR="00512D76" w:rsidRPr="00B57F5D" w:rsidRDefault="00512D76" w:rsidP="002F031F">
      <w:pPr>
        <w:pStyle w:val="ParaNoInd"/>
        <w:spacing w:line="240" w:lineRule="auto"/>
        <w:rPr>
          <w:b/>
          <w:sz w:val="24"/>
          <w:szCs w:val="24"/>
        </w:rPr>
      </w:pPr>
    </w:p>
    <w:p w14:paraId="4AF78EE7" w14:textId="32120639" w:rsidR="004C0E41" w:rsidRPr="00CD173B" w:rsidRDefault="004C0E41" w:rsidP="00CD173B">
      <w:pPr>
        <w:pStyle w:val="ParaNoInd"/>
        <w:spacing w:line="240" w:lineRule="auto"/>
        <w:rPr>
          <w:sz w:val="24"/>
          <w:szCs w:val="24"/>
        </w:rPr>
      </w:pPr>
      <w:r w:rsidRPr="00A378BB">
        <w:rPr>
          <w:b/>
          <w:sz w:val="24"/>
          <w:szCs w:val="24"/>
        </w:rPr>
        <w:t xml:space="preserve">Fluorescent correction </w:t>
      </w:r>
      <w:r w:rsidR="00C4243D" w:rsidRPr="00A378BB">
        <w:rPr>
          <w:b/>
          <w:sz w:val="24"/>
          <w:szCs w:val="24"/>
        </w:rPr>
        <w:t>s</w:t>
      </w:r>
      <w:r w:rsidRPr="00A378BB">
        <w:rPr>
          <w:b/>
          <w:sz w:val="24"/>
          <w:szCs w:val="24"/>
        </w:rPr>
        <w:t>lide</w:t>
      </w:r>
      <w:r w:rsidR="001110EE" w:rsidRPr="00A378BB">
        <w:rPr>
          <w:b/>
          <w:sz w:val="24"/>
          <w:szCs w:val="24"/>
        </w:rPr>
        <w:t xml:space="preserve">: </w:t>
      </w:r>
      <w:r w:rsidR="003063E2" w:rsidRPr="00CD173B">
        <w:rPr>
          <w:sz w:val="24"/>
          <w:szCs w:val="24"/>
        </w:rPr>
        <w:t>A</w:t>
      </w:r>
      <w:r w:rsidRPr="00CD173B">
        <w:rPr>
          <w:sz w:val="24"/>
          <w:szCs w:val="24"/>
        </w:rPr>
        <w:t xml:space="preserve"> common </w:t>
      </w:r>
      <w:r w:rsidR="003063E2" w:rsidRPr="00CD173B">
        <w:rPr>
          <w:sz w:val="24"/>
          <w:szCs w:val="24"/>
        </w:rPr>
        <w:t xml:space="preserve">recourse </w:t>
      </w:r>
      <w:r w:rsidR="00351798" w:rsidRPr="00CD173B">
        <w:rPr>
          <w:sz w:val="24"/>
          <w:szCs w:val="24"/>
        </w:rPr>
        <w:t>for flat-field correction</w:t>
      </w:r>
      <w:r w:rsidR="006B544F" w:rsidRPr="00CD173B">
        <w:rPr>
          <w:sz w:val="24"/>
          <w:szCs w:val="24"/>
        </w:rPr>
        <w:t xml:space="preserve"> </w:t>
      </w:r>
      <w:r w:rsidRPr="00CD173B">
        <w:rPr>
          <w:sz w:val="24"/>
          <w:szCs w:val="24"/>
        </w:rPr>
        <w:t xml:space="preserve">is to obtain an image of a blank area on a slide </w:t>
      </w:r>
      <w:r w:rsidR="002910DE" w:rsidRPr="00CD173B">
        <w:rPr>
          <w:sz w:val="24"/>
          <w:szCs w:val="24"/>
        </w:rPr>
        <w:t xml:space="preserve">to utilize as a vignetting mask </w:t>
      </w:r>
      <w:r w:rsidRPr="00CD173B">
        <w:rPr>
          <w:sz w:val="24"/>
          <w:szCs w:val="24"/>
        </w:rPr>
        <w:fldChar w:fldCharType="begin"/>
      </w:r>
      <w:r w:rsidR="00136630" w:rsidRPr="00CD173B">
        <w:rPr>
          <w:sz w:val="24"/>
          <w:szCs w:val="24"/>
        </w:rPr>
        <w:instrText xml:space="preserve"> ADDIN ZOTERO_ITEM CSL_CITATION {"citationID":"pQ99igSr","properties":{"formattedCitation":"{\\rtf (3\\uc0\\u8211{}6)}","plainCitation":"(3–6)"},"citationItems":[{"id":773,"uris":["http://zotero.org/users/2009205/items/9XKET5NQ"],"uri":["http://zotero.org/users/2009205/items/9XKET5NQ"],"itemData":{"id":773,"type":"article-journal","title":"Blank-field correction for achieving a uniform white background in brightfield digital photomicrographs.","container-title":"BioTechniques","page":"716, 718, 720-716, 718, 720","volume":"42","issue":"6","source":"europepmc.org","abstract":"Author: Marty GD, Journal: BioTechniques[2007/06]","ISSN":"0736-6205","note":"PMID: 17612294","journalAbbreviation":"Biotechniques","language":"eng","author":[{"family":"Gd","given":"Marty"}],"issued":{"date-parts":[["2007",6]]},"accessed":{"date-parts":[["2015",4,21]]},"PMID":"17612294"}},{"id":699,"uris":["http://zotero.org/users/2009205/items/6PI6IZMD"],"uri":["http://zotero.org/users/2009205/items/6PI6IZMD"],"itemData":{"id":699,"type":"article-journal","title":"A standard for calibration and shading correction of a fluorescence microscope","container-title":"Cytometry","page":"309-316","volume":"44","issue":"4","source":"Wiley Online Library","abstract":"Background\nNumerous applications of fluorescence microscopy require quantitation of signal intensity in reproducible units. Two problems must be overcome to achieve this goal. First, due to various instrumental factors, the same sample imaged on two microscopes or even on the same microscope at different times may produce highly divergent readings. Second, because of shading, some areas within the same field may appear brighter than others despite the same amount of fluorophore. The first type of variability requires calibration using a sample of reproducible fluorescence yield; to correct for shading, a uniform fluorescent field is needed.\nMethods\nStandard slides were prepared by placing several microliters of 10%–50% w/v fluorescein or rhodamine between a coverglass and a slide. They were used to perform shading correction and normalization under a variety of imaging conditions.\nResults\nConcentrated fluorophores produced a uniform fluorescent field of moderate and reproducible brightness. By expressing the staining of a biological object in the units of standard slides, identical results were obtained irrespective of the imaging conditions or the microscope used. We compared shading correction based on concentrated fluorescein with two other standards. Concentrated fluorescein resulted in the best equalization of the field.\nConclusions\nStandardization of fluorescent images can be achieved by normalizing them to the image of a concentrated solution of a fluorophore. Due to its simplicity and efficiency, this method can be used in clinical analysis as well as in routine laboratory practice. Cytometry 44:309–316, 2001. © 2001 Wiley-Liss, Inc.","DOI":"10.1002/1097-0320(20010801)44:4&lt;309::AID-CYTO1122&gt;3.0.CO;2-3","ISSN":"1097-0320","journalAbbreviation":"Cytometry","language":"en","author":[{"family":"Model","given":"Michael A."},{"family":"Burkhardt","given":"Janis K."}],"issued":{"date-parts":[["2001",8,1]]},"accessed":{"date-parts":[["2015",4,7]]}}},{"id":771,"uris":["http://zotero.org/users/2009205/items/6BRIQBRR"],"uri":["http://zotero.org/users/2009205/items/6BRIQBRR"],"itemData":{"id":771,"type":"article-journal","title":"Optical microscope system for standardized cell measurements and analyses","container-title":"Applied Optics","page":"3280-3293","volume":"26","issue":"16","source":"Optical Society of America","abstract":"A fully integrated optical microscope and computer workstation for the pathology laboratory is described along with a system module for that workstation, the Cell Measurement Program (cmp). This module allows for the acquisition and storage of digitized microscope images; measurement of a standard set of cell features, or descriptors, calibrated for accurate densitometry; and a comprehensive set of statistical analyses and display procedures. This system is useful in research in cell biology and in cancer research, allowing the investigator to use the microscope as a measuring instrument.","DOI":"10.1364/AO.26.003280","journalAbbreviation":"Appl. Opt.","author":[{"family":"Bacus","given":"James W."},{"family":"Grace","given":"Les J."}],"issued":{"date-parts":[["1987",8,15]]},"accessed":{"date-parts":[["2015",4,21]]}}},{"id":772,"uris":["http://zotero.org/users/2009205/items/6XDPVT3G"],"uri":["http://zotero.org/users/2009205/items/6XDPVT3G"],"itemData":{"id":772,"type":"paper-conference","title":"Is an empty field the best reference to correct vignetting in microscopy","container-title":"7 th IEEE International Workshop on Biosignal Interpretation (BSI 2012). Como, Italy","source":"Google Scholar","URL":"http://www.biomed.polimi.it/BSI2012/BSIarticles/00210036.pdf","author":[{"family":"Bevilacqua","given":"Alessandro"},{"family":"Piccinini","given":"Filippo"}],"issued":{"date-parts":[["2012"]]},"accessed":{"date-parts":[["2015",4,21]]}}}],"schema":"https://github.com/citation-style-language/schema/raw/master/csl-citation.json"} </w:instrText>
      </w:r>
      <w:r w:rsidRPr="00CD173B">
        <w:rPr>
          <w:sz w:val="24"/>
          <w:szCs w:val="24"/>
        </w:rPr>
        <w:fldChar w:fldCharType="separate"/>
      </w:r>
      <w:r w:rsidR="00136630" w:rsidRPr="00CD173B">
        <w:rPr>
          <w:sz w:val="24"/>
          <w:szCs w:val="24"/>
        </w:rPr>
        <w:t>(3–6)</w:t>
      </w:r>
      <w:r w:rsidRPr="00CD173B">
        <w:rPr>
          <w:sz w:val="24"/>
          <w:szCs w:val="24"/>
        </w:rPr>
        <w:fldChar w:fldCharType="end"/>
      </w:r>
      <w:r w:rsidRPr="00CD173B">
        <w:rPr>
          <w:sz w:val="24"/>
          <w:szCs w:val="24"/>
        </w:rPr>
        <w:t xml:space="preserve">. This image is assumed to be the inverse of </w:t>
      </w:r>
      <m:oMath>
        <m:r>
          <w:rPr>
            <w:rFonts w:ascii="Cambria Math" w:hAnsi="Cambria Math"/>
            <w:sz w:val="24"/>
            <w:szCs w:val="24"/>
          </w:rPr>
          <m:t>V</m:t>
        </m:r>
      </m:oMath>
      <w:r w:rsidRPr="00CD173B">
        <w:rPr>
          <w:sz w:val="24"/>
          <w:szCs w:val="24"/>
        </w:rPr>
        <w:t xml:space="preserve">, </w:t>
      </w:r>
      <w:r w:rsidR="007870B6" w:rsidRPr="00CD173B">
        <w:rPr>
          <w:sz w:val="24"/>
          <w:szCs w:val="24"/>
        </w:rPr>
        <w:t>while</w:t>
      </w:r>
      <w:r w:rsidR="00EA1ABD" w:rsidRPr="00CD173B">
        <w:rPr>
          <w:sz w:val="24"/>
          <w:szCs w:val="24"/>
        </w:rPr>
        <w:t xml:space="preserve"> </w:t>
      </w:r>
      <m:oMath>
        <m:r>
          <w:rPr>
            <w:rFonts w:ascii="Cambria Math" w:hAnsi="Cambria Math"/>
            <w:sz w:val="24"/>
            <w:szCs w:val="24"/>
          </w:rPr>
          <m:t>B</m:t>
        </m:r>
      </m:oMath>
      <w:r w:rsidRPr="00CD173B">
        <w:rPr>
          <w:sz w:val="24"/>
          <w:szCs w:val="24"/>
        </w:rPr>
        <w:t xml:space="preserve"> is set to zero in Eq. 1. This approach is applicable for brightfield microscopy; however, in the case of fluorescence microscopy, a fluorescent slide must be used because </w:t>
      </w:r>
      <w:r w:rsidR="003E0427" w:rsidRPr="00CD173B">
        <w:rPr>
          <w:sz w:val="24"/>
          <w:szCs w:val="24"/>
        </w:rPr>
        <w:t xml:space="preserve">the </w:t>
      </w:r>
      <w:r w:rsidRPr="00CD173B">
        <w:rPr>
          <w:sz w:val="24"/>
          <w:szCs w:val="24"/>
        </w:rPr>
        <w:t xml:space="preserve">empty region of </w:t>
      </w:r>
      <w:r w:rsidR="00EA1ABD" w:rsidRPr="00CD173B">
        <w:rPr>
          <w:sz w:val="24"/>
          <w:szCs w:val="24"/>
        </w:rPr>
        <w:t>t</w:t>
      </w:r>
      <w:r w:rsidR="003E0427" w:rsidRPr="00CD173B">
        <w:rPr>
          <w:sz w:val="24"/>
          <w:szCs w:val="24"/>
        </w:rPr>
        <w:t xml:space="preserve">he </w:t>
      </w:r>
      <w:r w:rsidRPr="00CD173B">
        <w:rPr>
          <w:sz w:val="24"/>
          <w:szCs w:val="24"/>
        </w:rPr>
        <w:t xml:space="preserve">glass slide </w:t>
      </w:r>
      <w:r w:rsidR="003E0427" w:rsidRPr="00CD173B">
        <w:rPr>
          <w:sz w:val="24"/>
          <w:szCs w:val="24"/>
        </w:rPr>
        <w:t>does</w:t>
      </w:r>
      <w:r w:rsidRPr="00CD173B">
        <w:rPr>
          <w:sz w:val="24"/>
          <w:szCs w:val="24"/>
        </w:rPr>
        <w:t xml:space="preserve"> not yield a fluorescence signal </w:t>
      </w:r>
      <w:r w:rsidRPr="00CD173B">
        <w:rPr>
          <w:sz w:val="24"/>
          <w:szCs w:val="24"/>
        </w:rPr>
        <w:fldChar w:fldCharType="begin"/>
      </w:r>
      <w:r w:rsidR="00136630" w:rsidRPr="00CD173B">
        <w:rPr>
          <w:sz w:val="24"/>
          <w:szCs w:val="24"/>
        </w:rPr>
        <w:instrText xml:space="preserve"> ADDIN ZOTERO_ITEM CSL_CITATION {"citationID":"1e9m0rhiqg","properties":{"formattedCitation":"(3)","plainCitation":"(3)"},"citationItems":[{"id":699,"uris":["http://zotero.org/users/2009205/items/6PI6IZMD"],"uri":["http://zotero.org/users/2009205/items/6PI6IZMD"],"itemData":{"id":699,"type":"article-journal","title":"A standard for calibration and shading correction of a fluorescence microscope","container-title":"Cytometry","page":"309-316","volume":"44","issue":"4","source":"Wiley Online Library","abstract":"Background\nNumerous applications of fluorescence microscopy require quantitation of signal intensity in reproducible units. Two problems must be overcome to achieve this goal. First, due to various instrumental factors, the same sample imaged on two microscopes or even on the same microscope at different times may produce highly divergent readings. Second, because of shading, some areas within the same field may appear brighter than others despite the same amount of fluorophore. The first type of variability requires calibration using a sample of reproducible fluorescence yield; to correct for shading, a uniform fluorescent field is needed.\nMethods\nStandard slides were prepared by placing several microliters of 10%–50% w/v fluorescein or rhodamine between a coverglass and a slide. They were used to perform shading correction and normalization under a variety of imaging conditions.\nResults\nConcentrated fluorophores produced a uniform fluorescent field of moderate and reproducible brightness. By expressing the staining of a biological object in the units of standard slides, identical results were obtained irrespective of the imaging conditions or the microscope used. We compared shading correction based on concentrated fluorescein with two other standards. Concentrated fluorescein resulted in the best equalization of the field.\nConclusions\nStandardization of fluorescent images can be achieved by normalizing them to the image of a concentrated solution of a fluorophore. Due to its simplicity and efficiency, this method can be used in clinical analysis as well as in routine laboratory practice. Cytometry 44:309–316, 2001. © 2001 Wiley-Liss, Inc.","DOI":"10.1002/1097-0320(20010801)44:4&lt;309::AID-CYTO1122&gt;3.0.CO;2-3","ISSN":"1097-0320","journalAbbreviation":"Cytometry","language":"en","author":[{"family":"Model","given":"Michael A."},{"family":"Burkhardt","given":"Janis K."}],"issued":{"date-parts":[["2001",8,1]]},"accessed":{"date-parts":[["2015",4,7]]}}}],"schema":"https://github.com/citation-style-language/schema/raw/master/csl-citation.json"} </w:instrText>
      </w:r>
      <w:r w:rsidRPr="00CD173B">
        <w:rPr>
          <w:sz w:val="24"/>
          <w:szCs w:val="24"/>
        </w:rPr>
        <w:fldChar w:fldCharType="separate"/>
      </w:r>
      <w:r w:rsidR="00136630" w:rsidRPr="00CD173B">
        <w:rPr>
          <w:sz w:val="24"/>
          <w:szCs w:val="24"/>
        </w:rPr>
        <w:t>(3)</w:t>
      </w:r>
      <w:r w:rsidRPr="00CD173B">
        <w:rPr>
          <w:sz w:val="24"/>
          <w:szCs w:val="24"/>
        </w:rPr>
        <w:fldChar w:fldCharType="end"/>
      </w:r>
      <w:r w:rsidRPr="00CD173B">
        <w:rPr>
          <w:sz w:val="24"/>
          <w:szCs w:val="24"/>
        </w:rPr>
        <w:t xml:space="preserve">. Furthermore, </w:t>
      </w:r>
      <w:r w:rsidR="00CB3017" w:rsidRPr="00CD173B">
        <w:rPr>
          <w:sz w:val="24"/>
          <w:szCs w:val="24"/>
        </w:rPr>
        <w:t>the assumption of</w:t>
      </w:r>
      <w:r w:rsidR="00EA1ABD" w:rsidRPr="00CD173B">
        <w:rPr>
          <w:sz w:val="24"/>
          <w:szCs w:val="24"/>
        </w:rPr>
        <w:t xml:space="preserve"> </w:t>
      </w:r>
      <m:oMath>
        <m:r>
          <w:rPr>
            <w:rFonts w:ascii="Cambria Math" w:hAnsi="Cambria Math"/>
            <w:sz w:val="24"/>
            <w:szCs w:val="24"/>
          </w:rPr>
          <m:t>B</m:t>
        </m:r>
      </m:oMath>
      <w:r w:rsidRPr="00CD173B">
        <w:rPr>
          <w:sz w:val="24"/>
          <w:szCs w:val="24"/>
        </w:rPr>
        <w:t xml:space="preserve"> to be zero causes artifacts in the interpretation of fluorescence data</w:t>
      </w:r>
      <w:r w:rsidR="00A42FF2" w:rsidRPr="00CD173B">
        <w:rPr>
          <w:sz w:val="24"/>
          <w:szCs w:val="24"/>
        </w:rPr>
        <w:t>, which</w:t>
      </w:r>
      <w:r w:rsidR="00CB3017" w:rsidRPr="00CD173B">
        <w:rPr>
          <w:sz w:val="24"/>
          <w:szCs w:val="24"/>
        </w:rPr>
        <w:t xml:space="preserve"> results</w:t>
      </w:r>
      <w:r w:rsidRPr="00CD173B">
        <w:rPr>
          <w:sz w:val="24"/>
          <w:szCs w:val="24"/>
        </w:rPr>
        <w:t xml:space="preserve"> in </w:t>
      </w:r>
      <w:r w:rsidR="00CB3017" w:rsidRPr="00CD173B">
        <w:rPr>
          <w:sz w:val="24"/>
          <w:szCs w:val="24"/>
        </w:rPr>
        <w:t xml:space="preserve">the </w:t>
      </w:r>
      <w:r w:rsidRPr="00CD173B">
        <w:rPr>
          <w:sz w:val="24"/>
          <w:szCs w:val="24"/>
        </w:rPr>
        <w:t xml:space="preserve">over or under-estimation of regional concentrations </w:t>
      </w:r>
      <w:r w:rsidRPr="00CD173B">
        <w:rPr>
          <w:sz w:val="24"/>
          <w:szCs w:val="24"/>
        </w:rPr>
        <w:fldChar w:fldCharType="begin"/>
      </w:r>
      <w:r w:rsidR="00136630" w:rsidRPr="00CD173B">
        <w:rPr>
          <w:sz w:val="24"/>
          <w:szCs w:val="24"/>
        </w:rPr>
        <w:instrText xml:space="preserve"> ADDIN ZOTERO_ITEM CSL_CITATION {"citationID":"19b6jatgh9","properties":{"formattedCitation":"(7)","plainCitation":"(7)"},"citationItems":[{"id":748,"uris":["http://zotero.org/users/2009205/items/KTBCRB2M"],"uri":["http://zotero.org/users/2009205/items/KTBCRB2M"],"itemData":{"id":748,"type":"article-journal","title":"Accuracy and precision in quantitative fluorescence microscopy","container-title":"The Journal of Cell Biology","page":"1135-1148","volume":"185","issue":"7","source":"jcb.rupress.org","abstract":"The light microscope has long been used to document the localization of fluorescent molecules in cell biology research. With advances in digital cameras and the discovery and development of genetically encoded fluorophores, there has been a huge increase in the use of fluorescence microscopy to quantify spatial and temporal measurements of fluorescent molecules in biological specimens. Whether simply comparing the relative intensities of two fluorescent specimens, or using advanced techniques like Förster resonance energy transfer (FRET) or fluorescence recovery after photobleaching (FRAP), quantitation of fluorescence requires a thorough understanding of the limitations of and proper use of the different components of the imaging system. Here, I focus on the parameters of digital image acquisition that affect the accuracy and precision of quantitative fluorescence microscopy measurements.","DOI":"10.1083/jcb.200903097","ISSN":"0021-9525, 1540-8140","note":"PMID: 19564400","journalAbbreviation":"J Cell Biol","language":"en","author":[{"family":"Waters","given":"Jennifer C."}],"issued":{"date-parts":[["2009",6,29]]},"accessed":{"date-parts":[["2015",4,17]]},"PMID":"19564400"}}],"schema":"https://github.com/citation-style-language/schema/raw/master/csl-citation.json"} </w:instrText>
      </w:r>
      <w:r w:rsidRPr="00CD173B">
        <w:rPr>
          <w:sz w:val="24"/>
          <w:szCs w:val="24"/>
        </w:rPr>
        <w:fldChar w:fldCharType="separate"/>
      </w:r>
      <w:r w:rsidR="00136630" w:rsidRPr="00CD173B">
        <w:rPr>
          <w:sz w:val="24"/>
          <w:szCs w:val="24"/>
        </w:rPr>
        <w:t>(7)</w:t>
      </w:r>
      <w:r w:rsidRPr="00CD173B">
        <w:rPr>
          <w:sz w:val="24"/>
          <w:szCs w:val="24"/>
        </w:rPr>
        <w:fldChar w:fldCharType="end"/>
      </w:r>
      <w:r w:rsidRPr="00CD173B">
        <w:rPr>
          <w:sz w:val="24"/>
          <w:szCs w:val="24"/>
        </w:rPr>
        <w:t xml:space="preserve">. </w:t>
      </w:r>
      <w:r w:rsidR="00A42FF2" w:rsidRPr="00CD173B">
        <w:rPr>
          <w:sz w:val="24"/>
          <w:szCs w:val="24"/>
        </w:rPr>
        <w:t xml:space="preserve">To avoid this </w:t>
      </w:r>
      <m:oMath>
        <m:r>
          <w:rPr>
            <w:rFonts w:ascii="Cambria Math" w:hAnsi="Cambria Math"/>
            <w:sz w:val="24"/>
            <w:szCs w:val="24"/>
          </w:rPr>
          <m:t>B</m:t>
        </m:r>
      </m:oMath>
      <w:r w:rsidR="00A42FF2" w:rsidRPr="00CD173B">
        <w:rPr>
          <w:sz w:val="24"/>
          <w:szCs w:val="24"/>
        </w:rPr>
        <w:t xml:space="preserve"> is assumed to be an image taken </w:t>
      </w:r>
      <w:r w:rsidR="004812EE" w:rsidRPr="00CD173B">
        <w:rPr>
          <w:sz w:val="24"/>
          <w:szCs w:val="24"/>
        </w:rPr>
        <w:t>while</w:t>
      </w:r>
      <w:r w:rsidR="00A42FF2" w:rsidRPr="00CD173B">
        <w:rPr>
          <w:sz w:val="24"/>
          <w:szCs w:val="24"/>
        </w:rPr>
        <w:t xml:space="preserve"> the lasers </w:t>
      </w:r>
      <w:r w:rsidR="004812EE" w:rsidRPr="00CD173B">
        <w:rPr>
          <w:sz w:val="24"/>
          <w:szCs w:val="24"/>
        </w:rPr>
        <w:t xml:space="preserve">are </w:t>
      </w:r>
      <w:r w:rsidR="00A42FF2" w:rsidRPr="00CD173B">
        <w:rPr>
          <w:sz w:val="24"/>
          <w:szCs w:val="24"/>
        </w:rPr>
        <w:t xml:space="preserve">inactive. </w:t>
      </w:r>
      <w:r w:rsidRPr="00CD173B">
        <w:rPr>
          <w:sz w:val="24"/>
          <w:szCs w:val="24"/>
        </w:rPr>
        <w:t xml:space="preserve">The correction slide method </w:t>
      </w:r>
      <w:r w:rsidR="006579CC" w:rsidRPr="00CD173B">
        <w:rPr>
          <w:sz w:val="24"/>
          <w:szCs w:val="24"/>
        </w:rPr>
        <w:t>for</w:t>
      </w:r>
      <w:r w:rsidR="00EA1ABD" w:rsidRPr="00CD173B">
        <w:rPr>
          <w:sz w:val="24"/>
          <w:szCs w:val="24"/>
        </w:rPr>
        <w:t xml:space="preserve"> </w:t>
      </w:r>
      <w:r w:rsidRPr="00CD173B">
        <w:rPr>
          <w:sz w:val="24"/>
          <w:szCs w:val="24"/>
        </w:rPr>
        <w:t xml:space="preserve">flat-field correction also makes the assumption that the vignetting mask is the same for all images, regardless of the signal intensity </w:t>
      </w:r>
      <w:r w:rsidRPr="00CD173B">
        <w:rPr>
          <w:rFonts w:eastAsia="MS Mincho"/>
          <w:sz w:val="24"/>
          <w:szCs w:val="24"/>
        </w:rPr>
        <w:fldChar w:fldCharType="begin"/>
      </w:r>
      <w:r w:rsidR="00136630" w:rsidRPr="00CD173B">
        <w:rPr>
          <w:rFonts w:eastAsia="MS Mincho"/>
          <w:sz w:val="24"/>
          <w:szCs w:val="24"/>
        </w:rPr>
        <w:instrText xml:space="preserve"> ADDIN ZOTERO_ITEM CSL_CITATION {"citationID":"6YYrvTyY","properties":{"formattedCitation":"{\\rtf (3\\uc0\\u8211{}5)}","plainCitation":"(3–5)"},"citationItems":[{"id":773,"uris":["http://zotero.org/users/2009205/items/9XKET5NQ"],"uri":["http://zotero.org/users/2009205/items/9XKET5NQ"],"itemData":{"id":773,"type":"article-journal","title":"Blank-field correction for achieving a uniform white background in brightfield digital photomicrographs.","container-title":"BioTechniques","page":"716, 718, 720-716, 718, 720","volume":"42","issue":"6","source":"europepmc.org","abstract":"Author: Marty GD, Journal: BioTechniques[2007/06]","ISSN":"0736-6205","note":"PMID: 17612294","journalAbbreviation":"Biotechniques","language":"eng","author":[{"family":"Gd","given":"Marty"}],"issued":{"date-parts":[["2007",6]]},"accessed":{"date-parts":[["2015",4,21]]},"PMID":"17612294"}},{"id":699,"uris":["http://zotero.org/users/2009205/items/6PI6IZMD"],"uri":["http://zotero.org/users/2009205/items/6PI6IZMD"],"itemData":{"id":699,"type":"article-journal","title":"A standard for calibration and shading correction of a fluorescence microscope","container-title":"Cytometry","page":"309-316","volume":"44","issue":"4","source":"Wiley Online Library","abstract":"Background\nNumerous applications of fluorescence microscopy require quantitation of signal intensity in reproducible units. Two problems must be overcome to achieve this goal. First, due to various instrumental factors, the same sample imaged on two microscopes or even on the same microscope at different times may produce highly divergent readings. Second, because of shading, some areas within the same field may appear brighter than others despite the same amount of fluorophore. The first type of variability requires calibration using a sample of reproducible fluorescence yield; to correct for shading, a uniform fluorescent field is needed.\nMethods\nStandard slides were prepared by placing several microliters of 10%–50% w/v fluorescein or rhodamine between a coverglass and a slide. They were used to perform shading correction and normalization under a variety of imaging conditions.\nResults\nConcentrated fluorophores produced a uniform fluorescent field of moderate and reproducible brightness. By expressing the staining of a biological object in the units of standard slides, identical results were obtained irrespective of the imaging conditions or the microscope used. We compared shading correction based on concentrated fluorescein with two other standards. Concentrated fluorescein resulted in the best equalization of the field.\nConclusions\nStandardization of fluorescent images can be achieved by normalizing them to the image of a concentrated solution of a fluorophore. Due to its simplicity and efficiency, this method can be used in clinical analysis as well as in routine laboratory practice. Cytometry 44:309–316, 2001. © 2001 Wiley-Liss, Inc.","DOI":"10.1002/1097-0320(20010801)44:4&lt;309::AID-CYTO1122&gt;3.0.CO;2-3","ISSN":"1097-0320","journalAbbreviation":"Cytometry","language":"en","author":[{"family":"Model","given":"Michael A."},{"family":"Burkhardt","given":"Janis K."}],"issued":{"date-parts":[["2001",8,1]]},"accessed":{"date-parts":[["2015",4,7]]}}},{"id":771,"uris":["http://zotero.org/users/2009205/items/6BRIQBRR"],"uri":["http://zotero.org/users/2009205/items/6BRIQBRR"],"itemData":{"id":771,"type":"article-journal","title":"Optical microscope system for standardized cell measurements and analyses","container-title":"Applied Optics","page":"3280-3293","volume":"26","issue":"16","source":"Optical Society of America","abstract":"A fully integrated optical microscope and computer workstation for the pathology laboratory is described along with a system module for that workstation, the Cell Measurement Program (cmp). This module allows for the acquisition and storage of digitized microscope images; measurement of a standard set of cell features, or descriptors, calibrated for accurate densitometry; and a comprehensive set of statistical analyses and display procedures. This system is useful in research in cell biology and in cancer research, allowing the investigator to use the microscope as a measuring instrument.","DOI":"10.1364/AO.26.003280","journalAbbreviation":"Appl. Opt.","author":[{"family":"Bacus","given":"James W."},{"family":"Grace","given":"Les J."}],"issued":{"date-parts":[["1987",8,15]]},"accessed":{"date-parts":[["2015",4,21]]}}}],"schema":"https://github.com/citation-style-language/schema/raw/master/csl-citation.json"} </w:instrText>
      </w:r>
      <w:r w:rsidRPr="00CD173B">
        <w:rPr>
          <w:rFonts w:eastAsia="MS Mincho"/>
          <w:sz w:val="24"/>
          <w:szCs w:val="24"/>
        </w:rPr>
        <w:fldChar w:fldCharType="separate"/>
      </w:r>
      <w:r w:rsidR="00136630" w:rsidRPr="00CD173B">
        <w:rPr>
          <w:sz w:val="24"/>
          <w:szCs w:val="24"/>
        </w:rPr>
        <w:t>(3–5)</w:t>
      </w:r>
      <w:r w:rsidRPr="00CD173B">
        <w:rPr>
          <w:rFonts w:eastAsia="MS Mincho"/>
          <w:sz w:val="24"/>
          <w:szCs w:val="24"/>
        </w:rPr>
        <w:fldChar w:fldCharType="end"/>
      </w:r>
      <w:r w:rsidR="00F37C41" w:rsidRPr="00CD173B">
        <w:rPr>
          <w:rFonts w:eastAsia="MS Mincho"/>
          <w:sz w:val="24"/>
          <w:szCs w:val="24"/>
        </w:rPr>
        <w:t>.</w:t>
      </w:r>
      <w:r w:rsidR="006579CC" w:rsidRPr="00CD173B">
        <w:rPr>
          <w:rFonts w:eastAsia="MS Mincho"/>
          <w:sz w:val="24"/>
          <w:szCs w:val="24"/>
        </w:rPr>
        <w:t xml:space="preserve"> </w:t>
      </w:r>
      <w:r w:rsidR="001110EE" w:rsidRPr="00CD173B">
        <w:rPr>
          <w:rFonts w:eastAsia="MS Mincho"/>
          <w:sz w:val="24"/>
          <w:szCs w:val="24"/>
        </w:rPr>
        <w:t xml:space="preserve"> </w:t>
      </w:r>
      <w:r w:rsidR="001110EE" w:rsidRPr="00CD173B">
        <w:rPr>
          <w:sz w:val="24"/>
          <w:szCs w:val="24"/>
          <w:highlight w:val="yellow"/>
        </w:rPr>
        <w:t>Is there an open source-implementation? Why is not suitable for our data?</w:t>
      </w:r>
      <w:r w:rsidR="00A378BB">
        <w:rPr>
          <w:sz w:val="24"/>
          <w:szCs w:val="24"/>
        </w:rPr>
        <w:t xml:space="preserve"> </w:t>
      </w:r>
    </w:p>
    <w:p w14:paraId="1897450A" w14:textId="77777777" w:rsidR="004C0E41" w:rsidRPr="00A378BB" w:rsidRDefault="004C0E41" w:rsidP="002F031F">
      <w:pPr>
        <w:pStyle w:val="ParaNoInd"/>
        <w:spacing w:line="240" w:lineRule="auto"/>
        <w:rPr>
          <w:b/>
          <w:sz w:val="24"/>
          <w:szCs w:val="24"/>
        </w:rPr>
      </w:pPr>
    </w:p>
    <w:p w14:paraId="68E5EBA7" w14:textId="78858E6C" w:rsidR="004C0E41" w:rsidRPr="00CD173B" w:rsidRDefault="004C0E41" w:rsidP="00CD173B">
      <w:pPr>
        <w:pStyle w:val="ParaNoInd"/>
        <w:spacing w:line="240" w:lineRule="auto"/>
        <w:rPr>
          <w:sz w:val="24"/>
          <w:szCs w:val="24"/>
        </w:rPr>
      </w:pPr>
      <w:r w:rsidRPr="00A378BB">
        <w:rPr>
          <w:b/>
          <w:sz w:val="24"/>
          <w:szCs w:val="24"/>
        </w:rPr>
        <w:t>Background segmentation</w:t>
      </w:r>
      <w:r w:rsidR="001110EE" w:rsidRPr="00A378BB">
        <w:rPr>
          <w:b/>
          <w:sz w:val="24"/>
          <w:szCs w:val="24"/>
        </w:rPr>
        <w:t xml:space="preserve">: </w:t>
      </w:r>
      <w:r w:rsidRPr="00CD173B">
        <w:rPr>
          <w:sz w:val="24"/>
          <w:szCs w:val="24"/>
        </w:rPr>
        <w:t xml:space="preserve">Background segmentation techniques can be used to correct for vignetting after image acquisition </w:t>
      </w:r>
      <w:r w:rsidR="000E14E0" w:rsidRPr="00CD173B">
        <w:rPr>
          <w:sz w:val="24"/>
          <w:szCs w:val="24"/>
        </w:rPr>
        <w:t xml:space="preserve">via </w:t>
      </w:r>
      <w:r w:rsidRPr="00CD173B">
        <w:rPr>
          <w:sz w:val="24"/>
          <w:szCs w:val="24"/>
        </w:rPr>
        <w:t xml:space="preserve">the creation of a vignetting mask </w:t>
      </w:r>
      <w:r w:rsidR="000E14E0" w:rsidRPr="00CD173B">
        <w:rPr>
          <w:sz w:val="24"/>
          <w:szCs w:val="24"/>
        </w:rPr>
        <w:t>from</w:t>
      </w:r>
      <w:r w:rsidR="00CC3D2A" w:rsidRPr="00CD173B">
        <w:rPr>
          <w:sz w:val="24"/>
          <w:szCs w:val="24"/>
        </w:rPr>
        <w:t xml:space="preserve"> </w:t>
      </w:r>
      <w:r w:rsidRPr="00CD173B">
        <w:rPr>
          <w:sz w:val="24"/>
          <w:szCs w:val="24"/>
        </w:rPr>
        <w:t>background information</w:t>
      </w:r>
      <w:r w:rsidR="00BE4472" w:rsidRPr="00CD173B">
        <w:rPr>
          <w:sz w:val="24"/>
          <w:szCs w:val="24"/>
        </w:rPr>
        <w:t>, typically by averaging or taking the median of background pixels</w:t>
      </w:r>
      <w:r w:rsidRPr="00CD173B">
        <w:rPr>
          <w:sz w:val="24"/>
          <w:szCs w:val="24"/>
        </w:rPr>
        <w:t xml:space="preserve"> </w:t>
      </w:r>
      <w:r w:rsidR="00CC3D2A" w:rsidRPr="00CD173B">
        <w:rPr>
          <w:sz w:val="24"/>
          <w:szCs w:val="24"/>
        </w:rPr>
        <w:fldChar w:fldCharType="begin"/>
      </w:r>
      <w:r w:rsidR="00136630" w:rsidRPr="00CD173B">
        <w:rPr>
          <w:sz w:val="24"/>
          <w:szCs w:val="24"/>
        </w:rPr>
        <w:instrText xml:space="preserve"> ADDIN ZOTERO_ITEM CSL_CITATION {"citationID":"zf1ysWaY","properties":{"formattedCitation":"(8)","plainCitation":"(8)"},"citationItems":[{"id":689,"uris":["http://zotero.org/users/2009205/items/N229XJ2P"],"uri":["http://zotero.org/users/2009205/items/N229XJ2P"],"itemData":{"id":689,"type":"paper-conference","title":"Illumination field estimation through background detection in optical microscopy","container-title":"2011 IEEE Symposium on Computational Intelligence in Bioinformatics and Computational Biology (CIBCB)","page":"1-6","source":"IEEE Xplore","event":"2011 IEEE Symposium on Computational Intelligence in Bioinformatics and Computational Biology (CIBCB)","abstract":"Automated microscopic image analysis techniques are increasingly gaining attention in the field of biological imaging. The success of these applications mostly depends on the earlier image processing steps applied to the acquired images, aiming at enhancing image content while performing noise and artifacts removal. One such artifact is the vignetting effect that in general occurs in most imaging sensors due to an uneven illumination of the scene being imaged. As a consequence, images are usually lighter near the optical center and darker at image borders. This effect is particularly evident when stitching images into a mosaic in order to increase the field of view of the microscope. The existing approaches deal with either the parametric model of the known light distribution or the estimation of the illumination field based on just one image or a sequence of empty-field images. These approaches are only feasible when the acquisition apparatus is at one's disposal. We propose a non parametric and general purpose approach, without using prior information about the light distribution, where the illumination field is estimated from the background, that is built automatically stemming from a sequence of images containing even the objects of interest.","DOI":"10.1109/CIBCB.2011.5948457","author":[{"family":"Gherardi","given":"A."},{"family":"Bevilacqua","given":"A."},{"family":"Piccinini","given":"F."}],"issued":{"date-parts":[["2011",4]]}}}],"schema":"https://github.com/citation-style-language/schema/raw/master/csl-citation.json"} </w:instrText>
      </w:r>
      <w:r w:rsidR="00CC3D2A" w:rsidRPr="00CD173B">
        <w:rPr>
          <w:sz w:val="24"/>
          <w:szCs w:val="24"/>
        </w:rPr>
        <w:fldChar w:fldCharType="separate"/>
      </w:r>
      <w:r w:rsidR="00136630" w:rsidRPr="00CD173B">
        <w:rPr>
          <w:sz w:val="24"/>
          <w:szCs w:val="24"/>
        </w:rPr>
        <w:t>(8)</w:t>
      </w:r>
      <w:r w:rsidR="00CC3D2A" w:rsidRPr="00CD173B">
        <w:rPr>
          <w:sz w:val="24"/>
          <w:szCs w:val="24"/>
        </w:rPr>
        <w:fldChar w:fldCharType="end"/>
      </w:r>
      <w:r w:rsidR="00CC3D2A" w:rsidRPr="00CD173B">
        <w:rPr>
          <w:sz w:val="24"/>
          <w:szCs w:val="24"/>
        </w:rPr>
        <w:t xml:space="preserve">. </w:t>
      </w:r>
      <w:r w:rsidR="000E14E0" w:rsidRPr="00CD173B">
        <w:rPr>
          <w:sz w:val="24"/>
          <w:szCs w:val="24"/>
        </w:rPr>
        <w:t xml:space="preserve">However, this information </w:t>
      </w:r>
      <w:r w:rsidRPr="00CD173B">
        <w:rPr>
          <w:sz w:val="24"/>
          <w:szCs w:val="24"/>
        </w:rPr>
        <w:t xml:space="preserve">may not be present </w:t>
      </w:r>
      <w:r w:rsidR="004B4919" w:rsidRPr="00CD173B">
        <w:rPr>
          <w:sz w:val="24"/>
          <w:szCs w:val="24"/>
        </w:rPr>
        <w:t>if the sample takes up the whole viewing area</w:t>
      </w:r>
      <w:r w:rsidRPr="00CD173B">
        <w:rPr>
          <w:sz w:val="24"/>
          <w:szCs w:val="24"/>
        </w:rPr>
        <w:t xml:space="preserve">, or may </w:t>
      </w:r>
      <w:r w:rsidR="000E14E0" w:rsidRPr="00CD173B">
        <w:rPr>
          <w:sz w:val="24"/>
          <w:szCs w:val="24"/>
        </w:rPr>
        <w:t xml:space="preserve">be difficult to segment </w:t>
      </w:r>
      <w:r w:rsidRPr="00CD173B">
        <w:rPr>
          <w:sz w:val="24"/>
          <w:szCs w:val="24"/>
        </w:rPr>
        <w:t>in whole-tissue mosaics given that different tissue-types and cell cultures frequently require tailored segmentation methods</w:t>
      </w:r>
      <w:r w:rsidR="008946FE" w:rsidRPr="00CD173B">
        <w:rPr>
          <w:sz w:val="24"/>
          <w:szCs w:val="24"/>
        </w:rPr>
        <w:t xml:space="preserve">. </w:t>
      </w:r>
      <w:r w:rsidR="00D81683" w:rsidRPr="00CD173B">
        <w:rPr>
          <w:sz w:val="24"/>
          <w:szCs w:val="24"/>
        </w:rPr>
        <w:t xml:space="preserve">Such </w:t>
      </w:r>
      <w:r w:rsidR="00CE152C" w:rsidRPr="00CD173B">
        <w:rPr>
          <w:sz w:val="24"/>
          <w:szCs w:val="24"/>
        </w:rPr>
        <w:t xml:space="preserve">background </w:t>
      </w:r>
      <w:r w:rsidRPr="00CD173B">
        <w:rPr>
          <w:sz w:val="24"/>
          <w:szCs w:val="24"/>
        </w:rPr>
        <w:t xml:space="preserve">detection methods assume that the vignetting mask is dependent only on position and not intensity, enabling the user to obtain a background image from a composite of multiple fields of view </w:t>
      </w:r>
      <w:r w:rsidRPr="00CD173B">
        <w:rPr>
          <w:sz w:val="24"/>
          <w:szCs w:val="24"/>
        </w:rPr>
        <w:fldChar w:fldCharType="begin"/>
      </w:r>
      <w:r w:rsidR="00136630" w:rsidRPr="00CD173B">
        <w:rPr>
          <w:sz w:val="24"/>
          <w:szCs w:val="24"/>
        </w:rPr>
        <w:instrText xml:space="preserve"> ADDIN ZOTERO_ITEM CSL_CITATION {"citationID":"1cqla66s26","properties":{"formattedCitation":"(8,9)","plainCitation":"(8,9)"},"citationItems":[{"id":702,"uris":["http://zotero.org/users/2009205/items/3UZUQMJK"],"uri":["http://zotero.org/users/2009205/items/3UZUQMJK"],"itemData":{"id":702,"type":"paper-conference","title":"Vignetting and photo-bleaching correction in automated fluorescence microscopy from an array of overlapping images","container-title":"2013 IEEE 10th International Symposium on Biomedical Imaging (ISBI)","page":"464-467","source":"IEEE Xplore","event":"2013 IEEE 10th International Symposium on Biomedical Imaging (ISBI)","abstract":"We propose a novel acquisition scheme and non-parametric multi-image based method for correcting illumination in fluorescence images. Our approach measures changes in intensity of the subject by moving the microscope stage at regularly spaced intervals, and exploits this information to learn the correction function. The acquisition process and learning are performed prior to imaging, and take only a few minutes. Afterwards, images can be corrected for vignetting and photobleaching effects on the fly. Our approach can be implemented in any microscope with a motorized stage, and does not require a reference calibration slide. Experiments demonstrate that our method outperforms standard approaches to illumination correction.","DOI":"10.1109/ISBI.2013.6556512","author":[{"family":"Piccinini","given":"F."},{"family":"Bevilacqua","given":"A."},{"family":"Smith","given":"K."},{"family":"Horvath","given":"P."}],"issued":{"date-parts":[["2013",4]]}}},{"id":689,"uris":["http://zotero.org/users/2009205/items/N229XJ2P"],"uri":["http://zotero.org/users/2009205/items/N229XJ2P"],"itemData":{"id":689,"type":"paper-conference","title":"Illumination field estimation through background detection in optical microscopy","container-title":"2011 IEEE Symposium on Computational Intelligence in Bioinformatics and Computational Biology (CIBCB)","page":"1-6","source":"IEEE Xplore","event":"2011 IEEE Symposium on Computational Intelligence in Bioinformatics and Computational Biology (CIBCB)","abstract":"Automated microscopic image analysis techniques are increasingly gaining attention in the field of biological imaging. The success of these applications mostly depends on the earlier image processing steps applied to the acquired images, aiming at enhancing image content while performing noise and artifacts removal. One such artifact is the vignetting effect that in general occurs in most imaging sensors due to an uneven illumination of the scene being imaged. As a consequence, images are usually lighter near the optical center and darker at image borders. This effect is particularly evident when stitching images into a mosaic in order to increase the field of view of the microscope. The existing approaches deal with either the parametric model of the known light distribution or the estimation of the illumination field based on just one image or a sequence of empty-field images. These approaches are only feasible when the acquisition apparatus is at one's disposal. We propose a non parametric and general purpose approach, without using prior information about the light distribution, where the illumination field is estimated from the background, that is built automatically stemming from a sequence of images containing even the objects of interest.","DOI":"10.1109/CIBCB.2011.5948457","author":[{"family":"Gherardi","given":"A."},{"family":"Bevilacqua","given":"A."},{"family":"Piccinini","given":"F."}],"issued":{"date-parts":[["2011",4]]}}}],"schema":"https://github.com/citation-style-language/schema/raw/master/csl-citation.json"} </w:instrText>
      </w:r>
      <w:r w:rsidRPr="00CD173B">
        <w:rPr>
          <w:sz w:val="24"/>
          <w:szCs w:val="24"/>
        </w:rPr>
        <w:fldChar w:fldCharType="separate"/>
      </w:r>
      <w:r w:rsidR="00136630" w:rsidRPr="00CD173B">
        <w:rPr>
          <w:sz w:val="24"/>
          <w:szCs w:val="24"/>
        </w:rPr>
        <w:t>(8,9)</w:t>
      </w:r>
      <w:r w:rsidRPr="00CD173B">
        <w:rPr>
          <w:sz w:val="24"/>
          <w:szCs w:val="24"/>
        </w:rPr>
        <w:fldChar w:fldCharType="end"/>
      </w:r>
      <w:r w:rsidRPr="00CD173B">
        <w:rPr>
          <w:sz w:val="24"/>
          <w:szCs w:val="24"/>
        </w:rPr>
        <w:t xml:space="preserve">. </w:t>
      </w:r>
      <w:r w:rsidR="00D81683" w:rsidRPr="00CD173B">
        <w:rPr>
          <w:sz w:val="24"/>
          <w:szCs w:val="24"/>
        </w:rPr>
        <w:t xml:space="preserve">As a result, </w:t>
      </w:r>
      <w:r w:rsidR="00C65A80" w:rsidRPr="00CD173B">
        <w:rPr>
          <w:sz w:val="24"/>
          <w:szCs w:val="24"/>
        </w:rPr>
        <w:t>t</w:t>
      </w:r>
      <w:r w:rsidRPr="00CD173B">
        <w:rPr>
          <w:sz w:val="24"/>
          <w:szCs w:val="24"/>
        </w:rPr>
        <w:t>his requires segmentation to separate the background from the foreground, which is difficult to do for features of varying size</w:t>
      </w:r>
      <w:r w:rsidR="00C65A80" w:rsidRPr="00CD173B">
        <w:rPr>
          <w:sz w:val="24"/>
          <w:szCs w:val="24"/>
        </w:rPr>
        <w:t>, because an entirely new segmentation algorithm is needed for each unique application.</w:t>
      </w:r>
      <w:r w:rsidR="001110EE" w:rsidRPr="00CD173B">
        <w:rPr>
          <w:sz w:val="24"/>
          <w:szCs w:val="24"/>
        </w:rPr>
        <w:t xml:space="preserve"> </w:t>
      </w:r>
      <w:r w:rsidR="001110EE" w:rsidRPr="00CD173B">
        <w:rPr>
          <w:sz w:val="24"/>
          <w:szCs w:val="24"/>
          <w:highlight w:val="yellow"/>
        </w:rPr>
        <w:t>Is there an open source-implementation? Why is not suitable for our data?</w:t>
      </w:r>
      <w:r w:rsidR="00A378BB" w:rsidRPr="00CD173B">
        <w:rPr>
          <w:sz w:val="24"/>
          <w:szCs w:val="24"/>
        </w:rPr>
        <w:t xml:space="preserve"> MicroMos is an open-source</w:t>
      </w:r>
      <w:r w:rsidR="00A378BB">
        <w:rPr>
          <w:sz w:val="24"/>
          <w:szCs w:val="24"/>
        </w:rPr>
        <w:t xml:space="preserve"> background segmentation tool that was principally designed for brightfield microscopy. We tested our datasets using MicroMos, we encountered errors in registration and did not accurately segment the background and foreground. </w:t>
      </w:r>
    </w:p>
    <w:p w14:paraId="7E4058DC" w14:textId="77777777" w:rsidR="004C0E41" w:rsidRPr="00A378BB" w:rsidRDefault="004C0E41" w:rsidP="002F031F">
      <w:pPr>
        <w:pStyle w:val="ParaNoInd"/>
        <w:spacing w:line="240" w:lineRule="auto"/>
        <w:rPr>
          <w:b/>
          <w:sz w:val="24"/>
          <w:szCs w:val="24"/>
        </w:rPr>
      </w:pPr>
    </w:p>
    <w:p w14:paraId="29F6E0EC" w14:textId="36B5BDA5" w:rsidR="00813242" w:rsidRPr="00CD173B" w:rsidRDefault="004C0E41" w:rsidP="00CD173B">
      <w:pPr>
        <w:pStyle w:val="ParaNoInd"/>
        <w:spacing w:line="240" w:lineRule="auto"/>
        <w:rPr>
          <w:sz w:val="24"/>
          <w:szCs w:val="24"/>
        </w:rPr>
      </w:pPr>
      <w:r w:rsidRPr="00A378BB">
        <w:rPr>
          <w:b/>
          <w:sz w:val="24"/>
          <w:szCs w:val="24"/>
        </w:rPr>
        <w:t>Physical (parametric) principles</w:t>
      </w:r>
      <w:r w:rsidR="001110EE" w:rsidRPr="00A378BB">
        <w:rPr>
          <w:b/>
          <w:sz w:val="24"/>
          <w:szCs w:val="24"/>
        </w:rPr>
        <w:t xml:space="preserve">: </w:t>
      </w:r>
      <w:r w:rsidR="00B866A6" w:rsidRPr="00CD173B">
        <w:rPr>
          <w:sz w:val="24"/>
          <w:szCs w:val="24"/>
        </w:rPr>
        <w:t xml:space="preserve">Another </w:t>
      </w:r>
      <w:r w:rsidR="001145C4" w:rsidRPr="00CD173B">
        <w:rPr>
          <w:sz w:val="24"/>
          <w:szCs w:val="24"/>
        </w:rPr>
        <w:t xml:space="preserve">class of </w:t>
      </w:r>
      <w:r w:rsidR="00B866A6" w:rsidRPr="00CD173B">
        <w:rPr>
          <w:sz w:val="24"/>
          <w:szCs w:val="24"/>
        </w:rPr>
        <w:t>method</w:t>
      </w:r>
      <w:r w:rsidR="001145C4" w:rsidRPr="00CD173B">
        <w:rPr>
          <w:sz w:val="24"/>
          <w:szCs w:val="24"/>
        </w:rPr>
        <w:t>s</w:t>
      </w:r>
      <w:r w:rsidR="00B866A6" w:rsidRPr="00CD173B">
        <w:rPr>
          <w:sz w:val="24"/>
          <w:szCs w:val="24"/>
        </w:rPr>
        <w:t xml:space="preserve"> for </w:t>
      </w:r>
      <w:r w:rsidR="00B71FB5" w:rsidRPr="00CD173B">
        <w:rPr>
          <w:sz w:val="24"/>
          <w:szCs w:val="24"/>
        </w:rPr>
        <w:t>vignetting correction</w:t>
      </w:r>
      <w:r w:rsidR="00B866A6" w:rsidRPr="00CD173B">
        <w:rPr>
          <w:sz w:val="24"/>
          <w:szCs w:val="24"/>
        </w:rPr>
        <w:t xml:space="preserve"> is to solve for the vignetting mask using analytical solutions derived from the physics governing vignetting. </w:t>
      </w:r>
      <w:r w:rsidR="00A85192" w:rsidRPr="00CD173B">
        <w:rPr>
          <w:sz w:val="24"/>
          <w:szCs w:val="24"/>
        </w:rPr>
        <w:t>Generally, focal length, principal point, aspect ratio, and skew</w:t>
      </w:r>
      <w:r w:rsidR="00A85192" w:rsidRPr="00CD173B" w:rsidDel="00A85192">
        <w:rPr>
          <w:sz w:val="24"/>
          <w:szCs w:val="24"/>
        </w:rPr>
        <w:t xml:space="preserve"> </w:t>
      </w:r>
      <w:r w:rsidR="00A85192" w:rsidRPr="00CD173B">
        <w:rPr>
          <w:sz w:val="24"/>
          <w:szCs w:val="24"/>
        </w:rPr>
        <w:t xml:space="preserve">of the lens must either be provided or measured from reference material. Good approximations of </w:t>
      </w:r>
      <w:r w:rsidR="003A67B7" w:rsidRPr="00CD173B">
        <w:rPr>
          <w:sz w:val="24"/>
          <w:szCs w:val="24"/>
        </w:rPr>
        <w:t>the vignetting function</w:t>
      </w:r>
      <w:r w:rsidR="00A85192" w:rsidRPr="00CD173B">
        <w:rPr>
          <w:sz w:val="24"/>
          <w:szCs w:val="24"/>
        </w:rPr>
        <w:t xml:space="preserve"> can even be made without a reference slide if the geometry of the optical instrumentation is known such that these parameters can be obtained</w:t>
      </w:r>
      <w:r w:rsidR="00B866A6" w:rsidRPr="00CD173B">
        <w:rPr>
          <w:sz w:val="24"/>
          <w:szCs w:val="24"/>
        </w:rPr>
        <w:t xml:space="preserve">. </w:t>
      </w:r>
      <w:r w:rsidR="00B71FB5" w:rsidRPr="00CD173B">
        <w:rPr>
          <w:sz w:val="24"/>
          <w:szCs w:val="24"/>
        </w:rPr>
        <w:t xml:space="preserve">Since </w:t>
      </w:r>
      <w:r w:rsidR="00B866A6" w:rsidRPr="00CD173B">
        <w:rPr>
          <w:sz w:val="24"/>
          <w:szCs w:val="24"/>
        </w:rPr>
        <w:t xml:space="preserve">precise specifications </w:t>
      </w:r>
      <w:r w:rsidR="00B71FB5" w:rsidRPr="00CD173B">
        <w:rPr>
          <w:sz w:val="24"/>
          <w:szCs w:val="24"/>
        </w:rPr>
        <w:t xml:space="preserve">which govern </w:t>
      </w:r>
      <w:r w:rsidR="00B866A6" w:rsidRPr="00CD173B">
        <w:rPr>
          <w:sz w:val="24"/>
          <w:szCs w:val="24"/>
        </w:rPr>
        <w:t xml:space="preserve">every piece of optical equipment involved in the imaging </w:t>
      </w:r>
      <w:r w:rsidR="00B71FB5" w:rsidRPr="00CD173B">
        <w:rPr>
          <w:sz w:val="24"/>
          <w:szCs w:val="24"/>
        </w:rPr>
        <w:t>are</w:t>
      </w:r>
      <w:r w:rsidR="00E75C22" w:rsidRPr="00CD173B">
        <w:rPr>
          <w:sz w:val="24"/>
          <w:szCs w:val="24"/>
        </w:rPr>
        <w:t xml:space="preserve"> </w:t>
      </w:r>
      <w:r w:rsidR="00B866A6" w:rsidRPr="00CD173B">
        <w:rPr>
          <w:sz w:val="24"/>
          <w:szCs w:val="24"/>
        </w:rPr>
        <w:t>needed, this method is most feasible for</w:t>
      </w:r>
      <w:r w:rsidR="00A8628F" w:rsidRPr="00CD173B">
        <w:rPr>
          <w:sz w:val="24"/>
          <w:szCs w:val="24"/>
        </w:rPr>
        <w:t xml:space="preserve"> application</w:t>
      </w:r>
      <w:r w:rsidR="00B71FB5" w:rsidRPr="00CD173B">
        <w:rPr>
          <w:sz w:val="24"/>
          <w:szCs w:val="24"/>
        </w:rPr>
        <w:t>s</w:t>
      </w:r>
      <w:r w:rsidR="00A8628F" w:rsidRPr="00CD173B">
        <w:rPr>
          <w:sz w:val="24"/>
          <w:szCs w:val="24"/>
        </w:rPr>
        <w:t xml:space="preserve"> by the compan</w:t>
      </w:r>
      <w:r w:rsidR="00C65A80" w:rsidRPr="00CD173B">
        <w:rPr>
          <w:sz w:val="24"/>
          <w:szCs w:val="24"/>
        </w:rPr>
        <w:t>ies</w:t>
      </w:r>
      <w:r w:rsidR="00A8628F" w:rsidRPr="00CD173B">
        <w:rPr>
          <w:sz w:val="24"/>
          <w:szCs w:val="24"/>
        </w:rPr>
        <w:t xml:space="preserve"> </w:t>
      </w:r>
      <w:r w:rsidR="00B71FB5" w:rsidRPr="00CD173B">
        <w:rPr>
          <w:sz w:val="24"/>
          <w:szCs w:val="24"/>
        </w:rPr>
        <w:t xml:space="preserve">that supply the </w:t>
      </w:r>
      <w:r w:rsidR="00A8628F" w:rsidRPr="00CD173B">
        <w:rPr>
          <w:sz w:val="24"/>
          <w:szCs w:val="24"/>
        </w:rPr>
        <w:t xml:space="preserve">optical equipment. </w:t>
      </w:r>
      <w:r w:rsidR="00A85192" w:rsidRPr="00CD173B">
        <w:rPr>
          <w:sz w:val="24"/>
          <w:szCs w:val="24"/>
        </w:rPr>
        <w:t>Highly informed parametric methods are also often slower than other methods</w:t>
      </w:r>
      <w:r w:rsidR="00353BE8" w:rsidRPr="00CD173B">
        <w:rPr>
          <w:sz w:val="24"/>
          <w:szCs w:val="24"/>
        </w:rPr>
        <w:t xml:space="preserve">. Further, </w:t>
      </w:r>
      <w:r w:rsidR="00A8628F" w:rsidRPr="00CD173B">
        <w:rPr>
          <w:sz w:val="24"/>
          <w:szCs w:val="24"/>
        </w:rPr>
        <w:t>it is impossible for a parametric method to account for all sources of vignetting.</w:t>
      </w:r>
      <w:r w:rsidR="00B866A6" w:rsidRPr="00CD173B">
        <w:rPr>
          <w:sz w:val="24"/>
          <w:szCs w:val="24"/>
        </w:rPr>
        <w:t xml:space="preserve"> </w:t>
      </w:r>
      <w:r w:rsidR="00813242" w:rsidRPr="00CD173B">
        <w:rPr>
          <w:sz w:val="24"/>
          <w:szCs w:val="24"/>
        </w:rPr>
        <w:fldChar w:fldCharType="begin"/>
      </w:r>
      <w:r w:rsidR="00136630" w:rsidRPr="00CD173B">
        <w:rPr>
          <w:sz w:val="24"/>
          <w:szCs w:val="24"/>
        </w:rPr>
        <w:instrText xml:space="preserve"> ADDIN ZOTERO_ITEM CSL_CITATION {"citationID":"CAwM0xDX","properties":{"formattedCitation":"(10,11)","plainCitation":"(10,11)"},"citationItems":[{"id":246,"uris":["http://zotero.org/users/2009205/items/MX5M64TJ"],"uri":["http://zotero.org/users/2009205/items/MX5M64TJ"],"itemData":{"id":246,"type":"chapter","title":"Can We Calibrate a Camera Using an Image of a Flat,Textureless Lambertian Surface?","container-title":"Computer Vision — ECCV 2000","collection-title":"Lecture Notes in Computer Science","collection-number":"1843","publisher":"Springer Berlin Heidelberg","page":"640-653","source":"link.springer.com","abstract":"In this paper, we show that it is possible to calibrate a camera using just a flat, textureless Lambertian surface and constant illumination. This is done using the effects of off-axis illumination and vignetting, which result in reduction of light into the camera at off-axis angles. We use these imperfections to our advantage. The intrinsic parameters that we consider are the focal length, principal point, aspect ratio, and skew. We also consider the effect of the tilt of the camera. Preliminary results from simulated and real experiments show that the focal length can be recovered relatively robustly under certain conditions.","URL":"http://link.springer.com/chapter/10.1007/3-540-45053-X_41","ISBN":"978-3-540-67686-7, 978-3-540-45053-5","language":"en","author":[{"family":"Kang","given":"Sing Bing"},{"family":"Weiss","given":"Richard"}],"editor":[{"family":"Vernon","given":"David"}],"issued":{"date-parts":[["2000"]]},"accessed":{"date-parts":[["2015",4,23]]}}},{"id":262,"uris":["http://zotero.org/users/2009205/items/VW3EZPQ6"],"uri":["http://zotero.org/users/2009205/items/VW3EZPQ6"],"itemData":{"id":262,"type":"article-journal","title":"Single-Image Vignetting Correction","container-title":"IEEE Transactions on Pattern Analysis and Machine Intelligence","page":"2243-2256","volume":"31","issue":"12","source":"IEEE Xplore","abstract":"In this paper, we propose a method for robustly determining the vignetting function given only a single image. Our method is designed to handle both textured and untextured regions in order to maximize the use of available information. To extract vignetting information from an image, we present adaptations of segmentation techniques that locate image regions with reliable data for vignetting estimation. Within each image region, our method capitalizes on the frequency characteristics and physical properties of vignetting to distinguish it from other sources of intensity variation. Rejection of outlier pixels is applied to improve the robustness of vignetting estimation. Comprehensive experiments demonstrate the effectiveness of this technique on a broad range of images with both simulated and natural vignetting effects. Causes of failures using the proposed algorithm are also analyzed.","DOI":"10.1109/TPAMI.2008.263","ISSN":"0162-8828","author":[{"family":"Zheng","given":"Yuanjie"},{"family":"Lin","given":"S."},{"family":"Kambhamettu","given":"C."},{"family":"Yu","given":"Jingyi"},{"family":"Kang","given":"Sing Bing"}],"issued":{"date-parts":[["2009",12]]}}}],"schema":"https://github.com/citation-style-language/schema/raw/master/csl-citation.json"} </w:instrText>
      </w:r>
      <w:r w:rsidR="00813242" w:rsidRPr="00CD173B">
        <w:rPr>
          <w:sz w:val="24"/>
          <w:szCs w:val="24"/>
        </w:rPr>
        <w:fldChar w:fldCharType="separate"/>
      </w:r>
      <w:r w:rsidR="00136630" w:rsidRPr="00CD173B">
        <w:rPr>
          <w:sz w:val="24"/>
          <w:szCs w:val="24"/>
        </w:rPr>
        <w:t>(10,11)</w:t>
      </w:r>
      <w:r w:rsidR="00813242" w:rsidRPr="00CD173B">
        <w:rPr>
          <w:sz w:val="24"/>
          <w:szCs w:val="24"/>
        </w:rPr>
        <w:fldChar w:fldCharType="end"/>
      </w:r>
      <w:r w:rsidR="00F37C41" w:rsidRPr="00CD173B">
        <w:rPr>
          <w:sz w:val="24"/>
          <w:szCs w:val="24"/>
        </w:rPr>
        <w:t>.</w:t>
      </w:r>
      <w:r w:rsidR="001110EE" w:rsidRPr="00CD173B">
        <w:rPr>
          <w:sz w:val="24"/>
          <w:szCs w:val="24"/>
        </w:rPr>
        <w:t xml:space="preserve"> </w:t>
      </w:r>
      <w:r w:rsidR="001110EE" w:rsidRPr="00CD173B">
        <w:rPr>
          <w:sz w:val="24"/>
          <w:szCs w:val="24"/>
          <w:highlight w:val="yellow"/>
        </w:rPr>
        <w:t>Is there an open source-implementation? Why is not suitable for our data?</w:t>
      </w:r>
    </w:p>
    <w:p w14:paraId="7F1F757A" w14:textId="77777777" w:rsidR="00813242" w:rsidRPr="00A378BB" w:rsidRDefault="00813242" w:rsidP="002F031F">
      <w:pPr>
        <w:pStyle w:val="ParaNoInd"/>
        <w:spacing w:line="240" w:lineRule="auto"/>
        <w:rPr>
          <w:b/>
          <w:sz w:val="24"/>
          <w:szCs w:val="24"/>
        </w:rPr>
      </w:pPr>
    </w:p>
    <w:p w14:paraId="0833DC7F" w14:textId="753938E2" w:rsidR="00813242" w:rsidRPr="00CD173B" w:rsidRDefault="004C0E41" w:rsidP="00CD173B">
      <w:pPr>
        <w:pStyle w:val="ParaNoInd"/>
        <w:spacing w:line="240" w:lineRule="auto"/>
        <w:rPr>
          <w:sz w:val="24"/>
          <w:szCs w:val="24"/>
        </w:rPr>
      </w:pPr>
      <w:r w:rsidRPr="00A378BB">
        <w:rPr>
          <w:b/>
          <w:sz w:val="24"/>
          <w:szCs w:val="24"/>
        </w:rPr>
        <w:t>Image averaging methods</w:t>
      </w:r>
      <w:r w:rsidR="001110EE" w:rsidRPr="00A378BB">
        <w:rPr>
          <w:b/>
          <w:sz w:val="24"/>
          <w:szCs w:val="24"/>
        </w:rPr>
        <w:t xml:space="preserve">: </w:t>
      </w:r>
      <w:r w:rsidR="008447A4" w:rsidRPr="00CD173B">
        <w:rPr>
          <w:sz w:val="24"/>
          <w:szCs w:val="24"/>
        </w:rPr>
        <w:t>For image averaging methods, a</w:t>
      </w:r>
      <w:r w:rsidR="001511B8" w:rsidRPr="00CD173B">
        <w:rPr>
          <w:sz w:val="24"/>
          <w:szCs w:val="24"/>
        </w:rPr>
        <w:t xml:space="preserve"> set of images is</w:t>
      </w:r>
      <w:r w:rsidR="00813242" w:rsidRPr="00CD173B">
        <w:rPr>
          <w:sz w:val="24"/>
          <w:szCs w:val="24"/>
        </w:rPr>
        <w:t xml:space="preserve"> averaged to obtain an “average image.” The inverse </w:t>
      </w:r>
      <w:r w:rsidR="001511B8" w:rsidRPr="00CD173B">
        <w:rPr>
          <w:sz w:val="24"/>
          <w:szCs w:val="24"/>
        </w:rPr>
        <w:t>of</w:t>
      </w:r>
      <w:r w:rsidR="008447A4" w:rsidRPr="00CD173B">
        <w:rPr>
          <w:sz w:val="24"/>
          <w:szCs w:val="24"/>
        </w:rPr>
        <w:t xml:space="preserve"> the average</w:t>
      </w:r>
      <w:r w:rsidR="001511B8" w:rsidRPr="00CD173B">
        <w:rPr>
          <w:sz w:val="24"/>
          <w:szCs w:val="24"/>
        </w:rPr>
        <w:t xml:space="preserve"> </w:t>
      </w:r>
      <w:r w:rsidR="00813242" w:rsidRPr="00CD173B">
        <w:rPr>
          <w:sz w:val="24"/>
          <w:szCs w:val="24"/>
        </w:rPr>
        <w:t xml:space="preserve">is taken to be the vignetting mask. </w:t>
      </w:r>
      <w:r w:rsidR="001511B8" w:rsidRPr="00CD173B">
        <w:rPr>
          <w:sz w:val="24"/>
          <w:szCs w:val="24"/>
        </w:rPr>
        <w:t>This method does not require a reference slide</w:t>
      </w:r>
      <w:r w:rsidR="008447A4" w:rsidRPr="00CD173B">
        <w:rPr>
          <w:sz w:val="24"/>
          <w:szCs w:val="24"/>
        </w:rPr>
        <w:t>;</w:t>
      </w:r>
      <w:r w:rsidR="001511B8" w:rsidRPr="00CD173B">
        <w:rPr>
          <w:sz w:val="24"/>
          <w:szCs w:val="24"/>
        </w:rPr>
        <w:t xml:space="preserve"> </w:t>
      </w:r>
      <w:r w:rsidR="00813242" w:rsidRPr="00CD173B">
        <w:rPr>
          <w:sz w:val="24"/>
          <w:szCs w:val="24"/>
        </w:rPr>
        <w:t xml:space="preserve">however, it </w:t>
      </w:r>
      <w:r w:rsidR="001511B8" w:rsidRPr="00CD173B">
        <w:rPr>
          <w:sz w:val="24"/>
          <w:szCs w:val="24"/>
        </w:rPr>
        <w:t>assume</w:t>
      </w:r>
      <w:r w:rsidR="00F3760C" w:rsidRPr="00CD173B">
        <w:rPr>
          <w:sz w:val="24"/>
          <w:szCs w:val="24"/>
        </w:rPr>
        <w:t>s</w:t>
      </w:r>
      <w:r w:rsidR="001511B8" w:rsidRPr="00CD173B">
        <w:rPr>
          <w:sz w:val="24"/>
          <w:szCs w:val="24"/>
        </w:rPr>
        <w:t xml:space="preserve"> </w:t>
      </w:r>
      <w:r w:rsidR="00813242" w:rsidRPr="00CD173B">
        <w:rPr>
          <w:sz w:val="24"/>
          <w:szCs w:val="24"/>
        </w:rPr>
        <w:t xml:space="preserve">that objects </w:t>
      </w:r>
      <w:r w:rsidR="008447A4" w:rsidRPr="00CD173B">
        <w:rPr>
          <w:sz w:val="24"/>
          <w:szCs w:val="24"/>
        </w:rPr>
        <w:t xml:space="preserve">in the image </w:t>
      </w:r>
      <w:r w:rsidR="00813242" w:rsidRPr="00CD173B">
        <w:rPr>
          <w:sz w:val="24"/>
          <w:szCs w:val="24"/>
        </w:rPr>
        <w:t xml:space="preserve">are uniformly </w:t>
      </w:r>
      <w:r w:rsidR="00813242" w:rsidRPr="00CD173B">
        <w:rPr>
          <w:sz w:val="24"/>
          <w:szCs w:val="24"/>
        </w:rPr>
        <w:lastRenderedPageBreak/>
        <w:t xml:space="preserve">distributed, meaning that a large number of reference images are needed if the landmarks are not sufficiently homogeneous </w:t>
      </w:r>
      <w:r w:rsidR="00813242" w:rsidRPr="00CD173B">
        <w:rPr>
          <w:sz w:val="24"/>
          <w:szCs w:val="24"/>
        </w:rPr>
        <w:fldChar w:fldCharType="begin"/>
      </w:r>
      <w:r w:rsidR="00136630" w:rsidRPr="00CD173B">
        <w:rPr>
          <w:sz w:val="24"/>
          <w:szCs w:val="24"/>
        </w:rPr>
        <w:instrText xml:space="preserve"> ADDIN ZOTERO_ITEM CSL_CITATION {"citationID":"15gsoh0g9n","properties":{"formattedCitation":"(12)","plainCitation":"(12)"},"citationItems":[{"id":298,"uris":["http://zotero.org/users/2009205/items/KZI5FNNC"],"uri":["http://zotero.org/users/2009205/items/KZI5FNNC"],"itemData":{"id":298,"type":"article-journal","title":"CellProfiler: image analysis software for identifying and quantifying cell phenotypes","container-title":"Genome Biology","page":"R100","volume":"7","issue":"10","source":"genomebiology.com","abstract":"PMID: 17076895","DOI":"10.1186/gb-2006-7-10-r100","ISSN":"1465-6906","note":"PMID: 17076895","shortTitle":"CellProfiler","language":"en","author":[{"family":"Carpenter","given":"Anne E."},{"family":"Jones","given":"Thouis R."},{"family":"Lamprecht","given":"Michael R."},{"family":"Clarke","given":"Colin"},{"family":"Kang","given":"In H."},{"family":"Friman","given":"Ola"},{"family":"Guertin","given":"David A."},{"family":"Chang","given":"Joo H."},{"family":"Lindquist","given":"Robert A."},{"family":"Moffat","given":"Jason"},{"family":"Golland","given":"Polina"},{"family":"Sabatini","given":"David M."}],"issued":{"date-parts":[["2006",10,31]]},"accessed":{"date-parts":[["2015",4,24]]},"PMID":"17076895"}}],"schema":"https://github.com/citation-style-language/schema/raw/master/csl-citation.json"} </w:instrText>
      </w:r>
      <w:r w:rsidR="00813242" w:rsidRPr="00CD173B">
        <w:rPr>
          <w:sz w:val="24"/>
          <w:szCs w:val="24"/>
        </w:rPr>
        <w:fldChar w:fldCharType="separate"/>
      </w:r>
      <w:r w:rsidR="00136630" w:rsidRPr="00CD173B">
        <w:rPr>
          <w:sz w:val="24"/>
          <w:szCs w:val="24"/>
        </w:rPr>
        <w:t>(12)</w:t>
      </w:r>
      <w:r w:rsidR="00813242" w:rsidRPr="00CD173B">
        <w:rPr>
          <w:sz w:val="24"/>
          <w:szCs w:val="24"/>
        </w:rPr>
        <w:fldChar w:fldCharType="end"/>
      </w:r>
      <w:r w:rsidR="00813242" w:rsidRPr="00CD173B">
        <w:rPr>
          <w:sz w:val="24"/>
          <w:szCs w:val="24"/>
        </w:rPr>
        <w:t>.</w:t>
      </w:r>
      <w:r w:rsidR="003141F8" w:rsidRPr="00CD173B">
        <w:rPr>
          <w:sz w:val="24"/>
          <w:szCs w:val="24"/>
        </w:rPr>
        <w:t xml:space="preserve"> </w:t>
      </w:r>
      <w:r w:rsidR="003141F8" w:rsidRPr="00CD173B">
        <w:rPr>
          <w:sz w:val="24"/>
          <w:szCs w:val="24"/>
          <w:highlight w:val="yellow"/>
        </w:rPr>
        <w:t>Is there an open source-implementation? Why is not suitable for our data?</w:t>
      </w:r>
      <w:r w:rsidR="003141F8" w:rsidRPr="00CD173B">
        <w:rPr>
          <w:sz w:val="24"/>
          <w:szCs w:val="24"/>
        </w:rPr>
        <w:t xml:space="preserve"> </w:t>
      </w:r>
    </w:p>
    <w:p w14:paraId="34D2BAE7" w14:textId="77777777" w:rsidR="00220F12" w:rsidRPr="00A378BB" w:rsidRDefault="00220F12" w:rsidP="002F031F">
      <w:pPr>
        <w:spacing w:after="0" w:line="240" w:lineRule="auto"/>
        <w:jc w:val="both"/>
        <w:rPr>
          <w:rFonts w:ascii="Times New Roman" w:hAnsi="Times New Roman"/>
          <w:b/>
          <w:sz w:val="24"/>
          <w:szCs w:val="24"/>
        </w:rPr>
      </w:pPr>
    </w:p>
    <w:p w14:paraId="668FF7C8" w14:textId="252520B5" w:rsidR="009529AF" w:rsidRPr="00A378BB" w:rsidRDefault="005D2CEE" w:rsidP="00071B39">
      <w:pPr>
        <w:spacing w:after="0" w:line="240" w:lineRule="auto"/>
        <w:jc w:val="both"/>
        <w:rPr>
          <w:rFonts w:ascii="Times New Roman" w:eastAsia="Times New Roman" w:hAnsi="Times New Roman"/>
          <w:sz w:val="24"/>
          <w:szCs w:val="24"/>
        </w:rPr>
      </w:pPr>
      <w:r w:rsidRPr="00A378BB">
        <w:rPr>
          <w:rFonts w:ascii="Times New Roman" w:hAnsi="Times New Roman"/>
          <w:b/>
          <w:sz w:val="24"/>
          <w:szCs w:val="24"/>
        </w:rPr>
        <w:t>High-pass filtering methods</w:t>
      </w:r>
      <w:r w:rsidR="001110EE" w:rsidRPr="00A378BB">
        <w:rPr>
          <w:rFonts w:ascii="Times New Roman" w:hAnsi="Times New Roman"/>
          <w:b/>
          <w:sz w:val="24"/>
          <w:szCs w:val="24"/>
        </w:rPr>
        <w:t>:</w:t>
      </w:r>
      <w:r w:rsidR="001110EE" w:rsidRPr="00A378BB">
        <w:rPr>
          <w:rFonts w:ascii="Times New Roman" w:eastAsia="Times New Roman" w:hAnsi="Times New Roman"/>
          <w:sz w:val="24"/>
          <w:szCs w:val="24"/>
        </w:rPr>
        <w:t xml:space="preserve"> </w:t>
      </w:r>
      <w:r w:rsidR="00F112D3" w:rsidRPr="00A378BB">
        <w:rPr>
          <w:rFonts w:ascii="Times New Roman" w:eastAsia="Times New Roman" w:hAnsi="Times New Roman"/>
          <w:sz w:val="24"/>
          <w:szCs w:val="24"/>
        </w:rPr>
        <w:t>F</w:t>
      </w:r>
      <w:r w:rsidR="00C55112" w:rsidRPr="00A378BB">
        <w:rPr>
          <w:rFonts w:ascii="Times New Roman" w:eastAsia="Times New Roman" w:hAnsi="Times New Roman"/>
          <w:sz w:val="24"/>
          <w:szCs w:val="24"/>
        </w:rPr>
        <w:t>requency</w:t>
      </w:r>
      <w:r w:rsidR="001110EE" w:rsidRPr="00A378BB">
        <w:rPr>
          <w:rFonts w:ascii="Times New Roman" w:eastAsia="Times New Roman" w:hAnsi="Times New Roman"/>
          <w:sz w:val="24"/>
          <w:szCs w:val="24"/>
        </w:rPr>
        <w:t>-</w:t>
      </w:r>
      <w:r w:rsidR="00FA3B9C" w:rsidRPr="00A378BB">
        <w:rPr>
          <w:rFonts w:ascii="Times New Roman" w:eastAsia="Times New Roman" w:hAnsi="Times New Roman"/>
          <w:sz w:val="24"/>
          <w:szCs w:val="24"/>
        </w:rPr>
        <w:t xml:space="preserve">filtering methods decompose an image </w:t>
      </w:r>
      <w:r w:rsidR="00C55112" w:rsidRPr="00A378BB">
        <w:rPr>
          <w:rFonts w:ascii="Times New Roman" w:eastAsia="Times New Roman" w:hAnsi="Times New Roman"/>
          <w:sz w:val="24"/>
          <w:szCs w:val="24"/>
        </w:rPr>
        <w:t xml:space="preserve">into a sum of </w:t>
      </w:r>
      <w:r w:rsidR="00AA05C6" w:rsidRPr="00A378BB">
        <w:rPr>
          <w:rFonts w:ascii="Times New Roman" w:eastAsia="Times New Roman" w:hAnsi="Times New Roman"/>
          <w:sz w:val="24"/>
          <w:szCs w:val="24"/>
        </w:rPr>
        <w:t xml:space="preserve">images </w:t>
      </w:r>
      <w:r w:rsidR="00F112D3" w:rsidRPr="00A378BB">
        <w:rPr>
          <w:rFonts w:ascii="Times New Roman" w:eastAsia="Times New Roman" w:hAnsi="Times New Roman"/>
          <w:sz w:val="24"/>
          <w:szCs w:val="24"/>
        </w:rPr>
        <w:t>of various spatial frequencies</w:t>
      </w:r>
      <w:r w:rsidR="0089121B" w:rsidRPr="00A378BB">
        <w:rPr>
          <w:rFonts w:ascii="Times New Roman" w:eastAsia="Times New Roman" w:hAnsi="Times New Roman"/>
          <w:sz w:val="24"/>
          <w:szCs w:val="24"/>
        </w:rPr>
        <w:t xml:space="preserve">, such that components of the signal </w:t>
      </w:r>
    </w:p>
    <w:p w14:paraId="3C219178" w14:textId="77777777" w:rsidR="009529AF" w:rsidRPr="00A378BB" w:rsidRDefault="009529AF" w:rsidP="00B40231">
      <w:pPr>
        <w:pStyle w:val="ListParagraph"/>
        <w:spacing w:after="0" w:line="240" w:lineRule="auto"/>
        <w:jc w:val="both"/>
        <w:rPr>
          <w:rFonts w:ascii="Times New Roman" w:eastAsia="Times New Roman" w:hAnsi="Times New Roman"/>
          <w:sz w:val="24"/>
          <w:szCs w:val="24"/>
        </w:rPr>
      </w:pPr>
    </w:p>
    <w:p w14:paraId="31B2B73A" w14:textId="5716DBEC" w:rsidR="007808B1" w:rsidRPr="00CD173B" w:rsidRDefault="007808B1" w:rsidP="00B40231">
      <w:pPr>
        <w:pStyle w:val="ListParagraph"/>
        <w:numPr>
          <w:ilvl w:val="0"/>
          <w:numId w:val="3"/>
        </w:numPr>
        <w:spacing w:after="0" w:line="240" w:lineRule="auto"/>
        <w:jc w:val="both"/>
        <w:rPr>
          <w:rFonts w:ascii="Times New Roman" w:eastAsia="Times New Roman" w:hAnsi="Times New Roman"/>
          <w:sz w:val="24"/>
          <w:szCs w:val="24"/>
          <w:highlight w:val="yellow"/>
        </w:rPr>
      </w:pPr>
      <w:r w:rsidRPr="00CD173B">
        <w:rPr>
          <w:rFonts w:ascii="Times New Roman" w:eastAsia="Times New Roman" w:hAnsi="Times New Roman"/>
          <w:sz w:val="24"/>
          <w:szCs w:val="24"/>
          <w:highlight w:val="yellow"/>
        </w:rPr>
        <w:t>What is a high-pass filter, and why is vignetting a low-</w:t>
      </w:r>
      <w:r w:rsidR="00096625" w:rsidRPr="00CD173B">
        <w:rPr>
          <w:rFonts w:ascii="Times New Roman" w:eastAsia="Times New Roman" w:hAnsi="Times New Roman"/>
          <w:sz w:val="24"/>
          <w:szCs w:val="24"/>
          <w:highlight w:val="yellow"/>
        </w:rPr>
        <w:t>frequency</w:t>
      </w:r>
      <w:r w:rsidRPr="00CD173B">
        <w:rPr>
          <w:rFonts w:ascii="Times New Roman" w:eastAsia="Times New Roman" w:hAnsi="Times New Roman"/>
          <w:sz w:val="24"/>
          <w:szCs w:val="24"/>
          <w:highlight w:val="yellow"/>
        </w:rPr>
        <w:t xml:space="preserve"> phenomenon</w:t>
      </w:r>
    </w:p>
    <w:p w14:paraId="08B29159" w14:textId="275F0FC7" w:rsidR="007808B1" w:rsidRPr="00CD173B" w:rsidRDefault="007808B1" w:rsidP="00B40231">
      <w:pPr>
        <w:pStyle w:val="ListParagraph"/>
        <w:numPr>
          <w:ilvl w:val="0"/>
          <w:numId w:val="3"/>
        </w:numPr>
        <w:spacing w:after="0" w:line="240" w:lineRule="auto"/>
        <w:jc w:val="both"/>
        <w:rPr>
          <w:rFonts w:ascii="Times New Roman" w:eastAsia="Times New Roman" w:hAnsi="Times New Roman"/>
          <w:sz w:val="24"/>
          <w:szCs w:val="24"/>
          <w:highlight w:val="yellow"/>
        </w:rPr>
      </w:pPr>
      <w:r w:rsidRPr="00CD173B">
        <w:rPr>
          <w:rFonts w:ascii="Times New Roman" w:eastAsia="Times New Roman" w:hAnsi="Times New Roman"/>
          <w:sz w:val="24"/>
          <w:szCs w:val="24"/>
          <w:highlight w:val="yellow"/>
        </w:rPr>
        <w:t>How FFT works</w:t>
      </w:r>
    </w:p>
    <w:p w14:paraId="5849EEE8" w14:textId="2225A461" w:rsidR="007808B1" w:rsidRPr="00CD173B" w:rsidRDefault="007808B1" w:rsidP="00B40231">
      <w:pPr>
        <w:pStyle w:val="ListParagraph"/>
        <w:numPr>
          <w:ilvl w:val="0"/>
          <w:numId w:val="3"/>
        </w:numPr>
        <w:spacing w:after="0" w:line="240" w:lineRule="auto"/>
        <w:jc w:val="both"/>
        <w:rPr>
          <w:rFonts w:ascii="Times New Roman" w:eastAsia="Times New Roman" w:hAnsi="Times New Roman"/>
          <w:sz w:val="24"/>
          <w:szCs w:val="24"/>
          <w:highlight w:val="yellow"/>
        </w:rPr>
      </w:pPr>
      <w:r w:rsidRPr="00CD173B">
        <w:rPr>
          <w:rFonts w:ascii="Times New Roman" w:eastAsia="Times New Roman" w:hAnsi="Times New Roman"/>
          <w:sz w:val="24"/>
          <w:szCs w:val="24"/>
          <w:highlight w:val="yellow"/>
        </w:rPr>
        <w:t>How Gaussian works</w:t>
      </w:r>
      <w:r w:rsidR="00806579" w:rsidRPr="00CD173B">
        <w:rPr>
          <w:rFonts w:ascii="Times New Roman" w:eastAsia="Times New Roman" w:hAnsi="Times New Roman"/>
          <w:sz w:val="24"/>
          <w:szCs w:val="24"/>
          <w:highlight w:val="yellow"/>
        </w:rPr>
        <w:t xml:space="preserve"> </w:t>
      </w:r>
      <w:r w:rsidR="00806579" w:rsidRPr="00CD173B">
        <w:rPr>
          <w:rFonts w:ascii="Times New Roman" w:eastAsia="Times New Roman" w:hAnsi="Times New Roman"/>
          <w:sz w:val="24"/>
          <w:szCs w:val="24"/>
          <w:highlight w:val="yellow"/>
        </w:rPr>
        <w:fldChar w:fldCharType="begin"/>
      </w:r>
      <w:r w:rsidR="00806579" w:rsidRPr="00CD173B">
        <w:rPr>
          <w:rFonts w:ascii="Times New Roman" w:eastAsia="Times New Roman" w:hAnsi="Times New Roman"/>
          <w:sz w:val="24"/>
          <w:szCs w:val="24"/>
          <w:highlight w:val="yellow"/>
        </w:rPr>
        <w:instrText xml:space="preserve"> ADDIN ZOTERO_ITEM CSL_CITATION {"citationID":"8XLhgAV3","properties":{"formattedCitation":"(14,15)","plainCitation":"(14,15)"},"citationItems":[{"id":680,"uris":["http://zotero.org/users/2009205/items/6ECA2CTB"],"uri":["http://zotero.org/users/2009205/items/6ECA2CTB"],"itemData":{"id":680,"type":"article-journal","title":"Evaluation of three methods for retrospective correction of vignetting on medical microscopy images utilizing two open source software tools","container-title":"Journal of Microscopy","page":"320-324","volume":"244","issue":"3","source":"Wiley Online Library","abstract":"Correction of vignetting on images obtained by a digital camera mounted on a microscope is essential before applying image analysis. The aim of this study is to evaluate three methods for retrospective correction of vignetting on medical microscopy images and compare them with a prospective correction method. One digital image from four different tissues was used and a vignetting effect was applied on each of these images. The resulted vignetted image was replicated four times and in each replica a different method for vignetting correction was applied with fiji and gimp software tools. The highest peak signal-to-noise ratio from the comparison of each method to the original image was obtained from the prospective method in all tissues. The morphological filtering method provided the highest peak signal-to-noise ratio value amongst the retrospective methods. The prospective method is suggested as the method of choice for correction of vignetting and if it is not applicable, then the morphological filtering may be suggested as the retrospective alternative method.","DOI":"10.1111/j.1365-2818.2011.03546.x","ISSN":"1365-2818","language":"en","author":[{"family":"Babaloukas","given":"Georgios"},{"family":"Tentolouris","given":"Nicholas"},{"family":"Liatis","given":"Stavros"},{"family":"Sklavounou","given":"Alexandra"},{"family":"Perrea","given":"Despoina"}],"issued":{"date-parts":[["2011",12,1]]},"accessed":{"date-parts":[["2015",4,7]]}}},{"id":695,"uris":["http://zotero.org/users/2009205/items/6MDAWEFU"],"uri":["http://zotero.org/users/2009205/items/6MDAWEFU"],"itemData":{"id":695,"type":"article-journal","title":"Correction of uneven illumination (vignetting) in digital microscopy images","container-title":"Journal of Clinical Pathology","page":"619-621","volume":"56","issue":"8","source":"jcp.bmj.com","abstract":"Background: Many digital microscopy images suffer from poor illumination at the peripheries (vignetting), often attributable to factors related to the light path between the camera and the microscope. A commonly used method for correcting this has been to use the illumination of an empty field as a correction filter (white shading correction).\nAims: To develop an alternative shading correction method that does not require this additional image.\nMethods/Results: This report outlines an alternative shading correction method that is based upon the intrinsic properties of the image, which are revealed through Gaussian smoothing. The technique can be implemented within Adobe Photoshop or other graphics editing software and works well with both haematoxylin and eosin and immunohistochemical images.\nConclusions: This technique provides an effective means of optimising digital microscopy image appearances for printing, image analysis, or telepathology.","DOI":"10.1136/jcp.56.8.619","ISSN":", 1472-4146","note":"PMID: 12890815","journalAbbreviation":"J Clin Pathol","language":"en","author":[{"family":"Leong","given":"F. J. W.-M."},{"family":"Brady","given":"M."},{"family":"McGee","given":"J. O’d"}],"issued":{"date-parts":[["2003",8,1]]},"accessed":{"date-parts":[["2015",4,7]]},"PMID":"12890815"}}],"schema":"https://github.com/citation-style-language/schema/raw/master/csl-citation.json"} </w:instrText>
      </w:r>
      <w:r w:rsidR="00806579" w:rsidRPr="00CD173B">
        <w:rPr>
          <w:rFonts w:ascii="Times New Roman" w:eastAsia="Times New Roman" w:hAnsi="Times New Roman"/>
          <w:sz w:val="24"/>
          <w:szCs w:val="24"/>
          <w:highlight w:val="yellow"/>
        </w:rPr>
        <w:fldChar w:fldCharType="separate"/>
      </w:r>
      <w:r w:rsidR="00806579" w:rsidRPr="00CD173B">
        <w:rPr>
          <w:rFonts w:ascii="Times New Roman" w:hAnsi="Times New Roman"/>
          <w:sz w:val="24"/>
          <w:szCs w:val="24"/>
          <w:highlight w:val="yellow"/>
        </w:rPr>
        <w:t>(14,15)</w:t>
      </w:r>
      <w:r w:rsidR="00806579" w:rsidRPr="00CD173B">
        <w:rPr>
          <w:rFonts w:ascii="Times New Roman" w:eastAsia="Times New Roman" w:hAnsi="Times New Roman"/>
          <w:sz w:val="24"/>
          <w:szCs w:val="24"/>
          <w:highlight w:val="yellow"/>
        </w:rPr>
        <w:fldChar w:fldCharType="end"/>
      </w:r>
    </w:p>
    <w:p w14:paraId="2014798C" w14:textId="131EA133" w:rsidR="007808B1" w:rsidRPr="00CD173B" w:rsidRDefault="00F36E2A" w:rsidP="00B40231">
      <w:pPr>
        <w:pStyle w:val="ListParagraph"/>
        <w:numPr>
          <w:ilvl w:val="0"/>
          <w:numId w:val="3"/>
        </w:numPr>
        <w:spacing w:after="0" w:line="240" w:lineRule="auto"/>
        <w:jc w:val="both"/>
        <w:rPr>
          <w:rFonts w:ascii="Times New Roman" w:eastAsia="Times New Roman" w:hAnsi="Times New Roman"/>
          <w:sz w:val="24"/>
          <w:szCs w:val="24"/>
          <w:highlight w:val="yellow"/>
        </w:rPr>
      </w:pPr>
      <w:r w:rsidRPr="00CD173B">
        <w:rPr>
          <w:rFonts w:ascii="Times New Roman" w:eastAsia="Times New Roman" w:hAnsi="Times New Roman"/>
          <w:sz w:val="24"/>
          <w:szCs w:val="24"/>
          <w:highlight w:val="yellow"/>
        </w:rPr>
        <w:t xml:space="preserve">Why these methods alone are not suitable for </w:t>
      </w:r>
      <w:r w:rsidR="001F5466" w:rsidRPr="00CD173B">
        <w:rPr>
          <w:rFonts w:ascii="Times New Roman" w:eastAsia="Times New Roman" w:hAnsi="Times New Roman"/>
          <w:sz w:val="24"/>
          <w:szCs w:val="24"/>
          <w:highlight w:val="yellow"/>
        </w:rPr>
        <w:t>mosaicking and there is a need for normalization prior to mosaicing</w:t>
      </w:r>
    </w:p>
    <w:p w14:paraId="4C87BF35" w14:textId="77777777" w:rsidR="007808B1" w:rsidRPr="00A378BB" w:rsidRDefault="007808B1" w:rsidP="002F031F">
      <w:pPr>
        <w:spacing w:after="0" w:line="240" w:lineRule="auto"/>
        <w:jc w:val="both"/>
        <w:rPr>
          <w:rFonts w:ascii="Times New Roman" w:eastAsia="Times New Roman" w:hAnsi="Times New Roman"/>
          <w:sz w:val="24"/>
          <w:szCs w:val="24"/>
        </w:rPr>
      </w:pPr>
    </w:p>
    <w:p w14:paraId="73B23AF1" w14:textId="460FA5E3" w:rsidR="00BE67E0" w:rsidRPr="00B40231" w:rsidRDefault="00BE67E0" w:rsidP="002F031F">
      <w:pPr>
        <w:spacing w:after="0" w:line="240" w:lineRule="auto"/>
        <w:jc w:val="both"/>
        <w:rPr>
          <w:rFonts w:ascii="Times New Roman" w:eastAsia="Times New Roman" w:hAnsi="Times New Roman"/>
          <w:sz w:val="24"/>
          <w:szCs w:val="24"/>
        </w:rPr>
      </w:pPr>
      <w:r>
        <w:rPr>
          <w:rFonts w:ascii="Times New Roman" w:eastAsia="Times New Roman" w:hAnsi="Times New Roman"/>
          <w:sz w:val="24"/>
          <w:szCs w:val="24"/>
        </w:rPr>
        <w:t>Although</w:t>
      </w:r>
      <w:r w:rsidRPr="00B57F5D">
        <w:rPr>
          <w:rFonts w:ascii="Times New Roman" w:eastAsia="Times New Roman" w:hAnsi="Times New Roman"/>
          <w:sz w:val="24"/>
          <w:szCs w:val="24"/>
        </w:rPr>
        <w:t xml:space="preserve"> FFT is more frequently employed in image denoising algorithms </w:t>
      </w:r>
      <w:r w:rsidRPr="00F35AB0">
        <w:rPr>
          <w:rFonts w:ascii="Times New Roman" w:eastAsia="Times New Roman" w:hAnsi="Times New Roman"/>
          <w:sz w:val="24"/>
          <w:szCs w:val="24"/>
        </w:rPr>
        <w:fldChar w:fldCharType="begin"/>
      </w:r>
      <w:r w:rsidR="00136630">
        <w:rPr>
          <w:rFonts w:ascii="Times New Roman" w:eastAsia="Times New Roman" w:hAnsi="Times New Roman"/>
          <w:sz w:val="24"/>
          <w:szCs w:val="24"/>
        </w:rPr>
        <w:instrText xml:space="preserve"> ADDIN ZOTERO_ITEM CSL_CITATION {"citationID":"1ql95kh1ad","properties":{"formattedCitation":"(13)","plainCitation":"(13)"},"citationItems":[{"id":989,"uris":["http://zotero.org/users/2009205/items/78ZU94QU"],"uri":["http://zotero.org/users/2009205/items/78ZU94QU"],"itemData":{"id":989,"type":"paper-conference","title":"Fast Non-Local Algorithm for Image Denoising","container-title":"2006 IEEE International Conference on Image Processing","page":"1429-1432","source":"IEEE Xplore","event":"2006 IEEE International Conference on Image Processing","abstract":"For the non-local denoising approach presented by Buades et al., remarkable denoising results are obtained at high expense of computational cost. In this paper, a new algorithm that reduces the computational cost for calculating the similarity of neighborhood windows is proposed. We first introduce an approximate measure about the similarity of neighborhood windows, then we use an efficient summed square image (SSI) scheme and fast Fourier transform (FFT) to accelerate the calculation of this measure. Our algorithm is about fifty times faster than the original non-local algorithm both theoretically and experimentally, yet produces comparable results in terms of mean-squared error (MSE) and perceptual image quality.","DOI":"10.1109/ICIP.2006.312698","author":[{"family":"Wang","given":"Jin"},{"family":"Guo","given":"Yanwen"},{"family":"Ying","given":"Yiting"},{"family":"Liu","given":"Yanli"},{"family":"Peng","given":"Qunsheng"}],"issued":{"date-parts":[["2006",10]]}}}],"schema":"https://github.com/citation-style-language/schema/raw/master/csl-citation.json"} </w:instrText>
      </w:r>
      <w:r w:rsidRPr="00F35AB0">
        <w:rPr>
          <w:rFonts w:ascii="Times New Roman" w:eastAsia="Times New Roman" w:hAnsi="Times New Roman"/>
          <w:sz w:val="24"/>
          <w:szCs w:val="24"/>
        </w:rPr>
        <w:fldChar w:fldCharType="separate"/>
      </w:r>
      <w:r w:rsidR="00136630" w:rsidRPr="00B40231">
        <w:rPr>
          <w:rFonts w:ascii="Times New Roman" w:hAnsi="Times New Roman"/>
          <w:sz w:val="24"/>
        </w:rPr>
        <w:t>(13)</w:t>
      </w:r>
      <w:r w:rsidRPr="00F35AB0">
        <w:rPr>
          <w:rFonts w:ascii="Times New Roman" w:eastAsia="Times New Roman" w:hAnsi="Times New Roman"/>
          <w:sz w:val="24"/>
          <w:szCs w:val="24"/>
        </w:rPr>
        <w:fldChar w:fldCharType="end"/>
      </w:r>
      <w:r w:rsidRPr="00B57F5D">
        <w:rPr>
          <w:rFonts w:ascii="Times New Roman" w:eastAsia="Times New Roman" w:hAnsi="Times New Roman"/>
          <w:sz w:val="24"/>
          <w:szCs w:val="24"/>
        </w:rPr>
        <w:t xml:space="preserve">, here we utilize FFT filtering of the tiles to remove </w:t>
      </w:r>
      <w:r>
        <w:rPr>
          <w:rFonts w:ascii="Times New Roman" w:eastAsia="Times New Roman" w:hAnsi="Times New Roman"/>
          <w:sz w:val="24"/>
          <w:szCs w:val="24"/>
        </w:rPr>
        <w:t>features lower in frequency than the cutoff frequency, which is greater than the frequency of vignetting across an empty field, but less than the frequency of the largest object</w:t>
      </w:r>
      <w:r w:rsidRPr="00B57F5D">
        <w:rPr>
          <w:rFonts w:ascii="Times New Roman" w:eastAsia="Times New Roman" w:hAnsi="Times New Roman"/>
          <w:sz w:val="24"/>
          <w:szCs w:val="24"/>
        </w:rPr>
        <w:t>.</w:t>
      </w:r>
      <w:r>
        <w:rPr>
          <w:rFonts w:ascii="Times New Roman" w:eastAsia="Times New Roman" w:hAnsi="Times New Roman"/>
          <w:sz w:val="24"/>
          <w:szCs w:val="24"/>
        </w:rPr>
        <w:t xml:space="preserve"> Because only high-frequency images persist in the final summation, this is a high pass FFT filter. Consequentially,</w:t>
      </w:r>
      <w:r w:rsidRPr="00B57F5D">
        <w:rPr>
          <w:rFonts w:ascii="Times New Roman" w:eastAsia="Times New Roman" w:hAnsi="Times New Roman"/>
          <w:sz w:val="24"/>
          <w:szCs w:val="24"/>
        </w:rPr>
        <w:t xml:space="preserve"> </w:t>
      </w:r>
      <w:r>
        <w:rPr>
          <w:rFonts w:ascii="Times New Roman" w:eastAsia="Times New Roman" w:hAnsi="Times New Roman"/>
          <w:sz w:val="24"/>
          <w:szCs w:val="24"/>
        </w:rPr>
        <w:t xml:space="preserve">a basic assumption of this approach is that vignetting effect has a larger period than other features in the images. </w:t>
      </w:r>
      <w:r w:rsidRPr="00B57F5D">
        <w:rPr>
          <w:rFonts w:ascii="Times New Roman" w:eastAsia="Times New Roman" w:hAnsi="Times New Roman"/>
          <w:sz w:val="24"/>
          <w:szCs w:val="24"/>
        </w:rPr>
        <w:t>This results in the removal of vignetting artifacts because vignetting is a low-frequency phenomenon.</w:t>
      </w:r>
    </w:p>
    <w:p w14:paraId="792228DC" w14:textId="77777777" w:rsidR="005D2CEE" w:rsidRDefault="005D2CEE" w:rsidP="002F031F">
      <w:pPr>
        <w:spacing w:after="0" w:line="240" w:lineRule="auto"/>
        <w:jc w:val="both"/>
        <w:rPr>
          <w:rFonts w:ascii="Times New Roman" w:hAnsi="Times New Roman"/>
          <w:b/>
          <w:sz w:val="24"/>
          <w:szCs w:val="24"/>
        </w:rPr>
      </w:pPr>
    </w:p>
    <w:p w14:paraId="07896AF2" w14:textId="318102B7" w:rsidR="00336878" w:rsidRPr="006A5ACF" w:rsidRDefault="00336878" w:rsidP="002F031F">
      <w:pPr>
        <w:spacing w:after="0" w:line="240" w:lineRule="auto"/>
        <w:jc w:val="both"/>
        <w:rPr>
          <w:rFonts w:ascii="Times New Roman" w:hAnsi="Times New Roman"/>
          <w:b/>
          <w:sz w:val="24"/>
          <w:szCs w:val="24"/>
        </w:rPr>
      </w:pPr>
      <w:r>
        <w:rPr>
          <w:rFonts w:ascii="Times New Roman" w:hAnsi="Times New Roman"/>
          <w:b/>
          <w:sz w:val="24"/>
          <w:szCs w:val="24"/>
        </w:rPr>
        <w:t xml:space="preserve">Need for </w:t>
      </w:r>
      <w:r w:rsidR="004A5D5E">
        <w:rPr>
          <w:rFonts w:ascii="Times New Roman" w:hAnsi="Times New Roman"/>
          <w:b/>
          <w:sz w:val="24"/>
          <w:szCs w:val="24"/>
        </w:rPr>
        <w:t>normalization method</w:t>
      </w:r>
    </w:p>
    <w:p w14:paraId="2CA81FB6" w14:textId="2F2A41F2" w:rsidR="0052509C" w:rsidRPr="00B57F5D" w:rsidRDefault="0052509C" w:rsidP="002F031F">
      <w:pPr>
        <w:spacing w:after="0" w:line="240" w:lineRule="auto"/>
        <w:jc w:val="both"/>
        <w:rPr>
          <w:rFonts w:ascii="Times New Roman" w:hAnsi="Times New Roman"/>
          <w:sz w:val="24"/>
          <w:szCs w:val="24"/>
        </w:rPr>
      </w:pPr>
      <w:r w:rsidRPr="00A90390">
        <w:rPr>
          <w:rFonts w:ascii="Times New Roman" w:hAnsi="Times New Roman"/>
          <w:color w:val="000000" w:themeColor="text1"/>
          <w:sz w:val="24"/>
          <w:szCs w:val="24"/>
        </w:rPr>
        <w:t>In</w:t>
      </w:r>
      <w:r w:rsidR="003063E2">
        <w:rPr>
          <w:rFonts w:ascii="Times New Roman" w:hAnsi="Times New Roman"/>
          <w:color w:val="000000" w:themeColor="text1"/>
          <w:sz w:val="24"/>
          <w:szCs w:val="24"/>
        </w:rPr>
        <w:t xml:space="preserve"> the course of obtaining high resolution, multi-tiled immunofluorescent image data sets of late stage</w:t>
      </w:r>
      <w:r w:rsidRPr="00A90390">
        <w:rPr>
          <w:rFonts w:ascii="Times New Roman" w:hAnsi="Times New Roman"/>
          <w:color w:val="000000" w:themeColor="text1"/>
          <w:sz w:val="24"/>
          <w:szCs w:val="24"/>
        </w:rPr>
        <w:t xml:space="preserve"> </w:t>
      </w:r>
      <w:r w:rsidRPr="00A90390">
        <w:rPr>
          <w:rFonts w:ascii="Times New Roman" w:hAnsi="Times New Roman"/>
          <w:i/>
          <w:color w:val="000000" w:themeColor="text1"/>
          <w:sz w:val="24"/>
          <w:szCs w:val="24"/>
        </w:rPr>
        <w:t>Drosophila</w:t>
      </w:r>
      <w:r w:rsidRPr="00A90390">
        <w:rPr>
          <w:rFonts w:ascii="Times New Roman" w:hAnsi="Times New Roman"/>
          <w:color w:val="000000" w:themeColor="text1"/>
          <w:sz w:val="24"/>
          <w:szCs w:val="24"/>
        </w:rPr>
        <w:t xml:space="preserve"> embryos</w:t>
      </w:r>
      <w:r w:rsidR="003063E2">
        <w:rPr>
          <w:rFonts w:ascii="Times New Roman" w:hAnsi="Times New Roman"/>
          <w:color w:val="000000" w:themeColor="text1"/>
          <w:sz w:val="24"/>
          <w:szCs w:val="24"/>
        </w:rPr>
        <w:t xml:space="preserve">, we found that </w:t>
      </w:r>
      <w:r w:rsidR="00336878">
        <w:rPr>
          <w:rFonts w:ascii="Times New Roman" w:hAnsi="Times New Roman"/>
          <w:color w:val="000000" w:themeColor="text1"/>
          <w:sz w:val="24"/>
          <w:szCs w:val="24"/>
        </w:rPr>
        <w:t xml:space="preserve">visible seams caused by </w:t>
      </w:r>
      <w:r w:rsidR="003063E2">
        <w:rPr>
          <w:rFonts w:ascii="Times New Roman" w:hAnsi="Times New Roman"/>
          <w:color w:val="000000" w:themeColor="text1"/>
          <w:sz w:val="24"/>
          <w:szCs w:val="24"/>
        </w:rPr>
        <w:t xml:space="preserve">vignetting </w:t>
      </w:r>
      <w:r w:rsidR="00336878">
        <w:rPr>
          <w:rFonts w:ascii="Times New Roman" w:hAnsi="Times New Roman"/>
          <w:color w:val="000000" w:themeColor="text1"/>
          <w:sz w:val="24"/>
          <w:szCs w:val="24"/>
        </w:rPr>
        <w:t>were</w:t>
      </w:r>
      <w:r w:rsidR="003063E2">
        <w:rPr>
          <w:rFonts w:ascii="Times New Roman" w:hAnsi="Times New Roman"/>
          <w:color w:val="000000" w:themeColor="text1"/>
          <w:sz w:val="24"/>
          <w:szCs w:val="24"/>
        </w:rPr>
        <w:t xml:space="preserve"> present.</w:t>
      </w:r>
      <w:r w:rsidR="00336878">
        <w:rPr>
          <w:rFonts w:ascii="Times New Roman" w:hAnsi="Times New Roman"/>
          <w:color w:val="000000" w:themeColor="text1"/>
          <w:sz w:val="24"/>
          <w:szCs w:val="24"/>
        </w:rPr>
        <w:t xml:space="preserve"> </w:t>
      </w:r>
      <w:r w:rsidR="003063E2">
        <w:rPr>
          <w:rFonts w:ascii="Times New Roman" w:hAnsi="Times New Roman"/>
          <w:color w:val="000000" w:themeColor="text1"/>
          <w:sz w:val="24"/>
          <w:szCs w:val="24"/>
        </w:rPr>
        <w:t xml:space="preserve">We </w:t>
      </w:r>
      <w:r w:rsidRPr="00A90390">
        <w:rPr>
          <w:rFonts w:ascii="Times New Roman" w:hAnsi="Times New Roman"/>
          <w:color w:val="000000" w:themeColor="text1"/>
          <w:sz w:val="24"/>
          <w:szCs w:val="24"/>
        </w:rPr>
        <w:t xml:space="preserve">tested </w:t>
      </w:r>
      <w:r w:rsidR="003063E2">
        <w:rPr>
          <w:rFonts w:ascii="Times New Roman" w:hAnsi="Times New Roman"/>
          <w:color w:val="000000" w:themeColor="text1"/>
          <w:sz w:val="24"/>
          <w:szCs w:val="24"/>
        </w:rPr>
        <w:t>several</w:t>
      </w:r>
      <w:r w:rsidRPr="00A90390">
        <w:rPr>
          <w:rFonts w:ascii="Times New Roman" w:hAnsi="Times New Roman"/>
          <w:color w:val="000000" w:themeColor="text1"/>
          <w:sz w:val="24"/>
          <w:szCs w:val="24"/>
        </w:rPr>
        <w:t xml:space="preserve"> </w:t>
      </w:r>
      <w:r w:rsidR="003063E2">
        <w:rPr>
          <w:rFonts w:ascii="Times New Roman" w:hAnsi="Times New Roman"/>
          <w:color w:val="000000" w:themeColor="text1"/>
          <w:sz w:val="24"/>
          <w:szCs w:val="24"/>
        </w:rPr>
        <w:t xml:space="preserve">vignetting correction </w:t>
      </w:r>
      <w:r w:rsidRPr="00A90390">
        <w:rPr>
          <w:rFonts w:ascii="Times New Roman" w:hAnsi="Times New Roman"/>
          <w:color w:val="000000" w:themeColor="text1"/>
          <w:sz w:val="24"/>
          <w:szCs w:val="24"/>
        </w:rPr>
        <w:t>methods</w:t>
      </w:r>
      <w:r w:rsidR="003063E2">
        <w:rPr>
          <w:rFonts w:ascii="Times New Roman" w:hAnsi="Times New Roman"/>
          <w:color w:val="000000" w:themeColor="text1"/>
          <w:sz w:val="24"/>
          <w:szCs w:val="24"/>
        </w:rPr>
        <w:t xml:space="preserve"> previously described in the literature in an effort to correct for vignetting to produce clearly defined mosaics with image features of variable characteristic sizes. We concluded that </w:t>
      </w:r>
      <w:r w:rsidRPr="00A90390">
        <w:rPr>
          <w:rFonts w:ascii="Times New Roman" w:hAnsi="Times New Roman"/>
          <w:color w:val="000000" w:themeColor="text1"/>
          <w:sz w:val="24"/>
          <w:szCs w:val="24"/>
        </w:rPr>
        <w:t>none of the</w:t>
      </w:r>
      <w:r w:rsidR="003063E2">
        <w:rPr>
          <w:rFonts w:ascii="Times New Roman" w:hAnsi="Times New Roman"/>
          <w:color w:val="000000" w:themeColor="text1"/>
          <w:sz w:val="24"/>
          <w:szCs w:val="24"/>
        </w:rPr>
        <w:t xml:space="preserve"> approaches </w:t>
      </w:r>
      <w:r w:rsidR="00942B31" w:rsidRPr="00A90390">
        <w:rPr>
          <w:rFonts w:ascii="Times New Roman" w:hAnsi="Times New Roman"/>
          <w:color w:val="000000" w:themeColor="text1"/>
          <w:sz w:val="24"/>
          <w:szCs w:val="24"/>
        </w:rPr>
        <w:t>satisfactorily</w:t>
      </w:r>
      <w:r w:rsidRPr="00A90390">
        <w:rPr>
          <w:rFonts w:ascii="Times New Roman" w:hAnsi="Times New Roman"/>
          <w:color w:val="000000" w:themeColor="text1"/>
          <w:sz w:val="24"/>
          <w:szCs w:val="24"/>
        </w:rPr>
        <w:t xml:space="preserve"> correct </w:t>
      </w:r>
      <w:r w:rsidR="00B335F6" w:rsidRPr="00A90390">
        <w:rPr>
          <w:rFonts w:ascii="Times New Roman" w:hAnsi="Times New Roman"/>
          <w:color w:val="000000" w:themeColor="text1"/>
          <w:sz w:val="24"/>
          <w:szCs w:val="24"/>
        </w:rPr>
        <w:t xml:space="preserve">for </w:t>
      </w:r>
      <w:r w:rsidRPr="00A90390">
        <w:rPr>
          <w:rFonts w:ascii="Times New Roman" w:hAnsi="Times New Roman"/>
          <w:color w:val="000000" w:themeColor="text1"/>
          <w:sz w:val="24"/>
          <w:szCs w:val="24"/>
        </w:rPr>
        <w:t>vignettin</w:t>
      </w:r>
      <w:r w:rsidR="003063E2">
        <w:rPr>
          <w:rFonts w:ascii="Times New Roman" w:hAnsi="Times New Roman"/>
          <w:color w:val="000000" w:themeColor="text1"/>
          <w:sz w:val="24"/>
          <w:szCs w:val="24"/>
        </w:rPr>
        <w:t>g. In particular, we compared</w:t>
      </w:r>
      <w:r w:rsidR="00942B31" w:rsidRPr="00A90390">
        <w:rPr>
          <w:rFonts w:ascii="Times New Roman" w:hAnsi="Times New Roman"/>
          <w:color w:val="000000" w:themeColor="text1"/>
          <w:sz w:val="24"/>
          <w:szCs w:val="24"/>
        </w:rPr>
        <w:t xml:space="preserve"> </w:t>
      </w:r>
      <w:r w:rsidR="00B40231">
        <w:rPr>
          <w:rFonts w:ascii="Times New Roman" w:hAnsi="Times New Roman"/>
          <w:color w:val="000000" w:themeColor="text1"/>
          <w:sz w:val="24"/>
          <w:szCs w:val="24"/>
        </w:rPr>
        <w:t>our proposed</w:t>
      </w:r>
      <w:r w:rsidR="00942B31" w:rsidRPr="00A90390">
        <w:rPr>
          <w:rFonts w:ascii="Times New Roman" w:hAnsi="Times New Roman"/>
          <w:color w:val="000000" w:themeColor="text1"/>
          <w:sz w:val="24"/>
          <w:szCs w:val="24"/>
        </w:rPr>
        <w:t xml:space="preserve"> method to </w:t>
      </w:r>
      <w:r w:rsidR="002127B4">
        <w:rPr>
          <w:rFonts w:ascii="Times New Roman" w:hAnsi="Times New Roman"/>
          <w:color w:val="000000" w:themeColor="text1"/>
          <w:sz w:val="24"/>
          <w:szCs w:val="24"/>
        </w:rPr>
        <w:t>the</w:t>
      </w:r>
      <w:r w:rsidR="002127B4" w:rsidRPr="00A90390">
        <w:rPr>
          <w:rFonts w:ascii="Times New Roman" w:hAnsi="Times New Roman"/>
          <w:color w:val="000000" w:themeColor="text1"/>
          <w:sz w:val="24"/>
          <w:szCs w:val="24"/>
        </w:rPr>
        <w:t xml:space="preserve"> </w:t>
      </w:r>
      <w:r w:rsidR="00942B31" w:rsidRPr="00A90390">
        <w:rPr>
          <w:rFonts w:ascii="Times New Roman" w:hAnsi="Times New Roman"/>
          <w:color w:val="000000" w:themeColor="text1"/>
          <w:sz w:val="24"/>
          <w:szCs w:val="24"/>
        </w:rPr>
        <w:t>rhodamine fluorescence slide</w:t>
      </w:r>
      <w:r w:rsidR="002127B4">
        <w:rPr>
          <w:rFonts w:ascii="Times New Roman" w:hAnsi="Times New Roman"/>
          <w:color w:val="000000" w:themeColor="text1"/>
          <w:sz w:val="24"/>
          <w:szCs w:val="24"/>
        </w:rPr>
        <w:t xml:space="preserve"> method</w:t>
      </w:r>
      <w:r w:rsidR="00942B31" w:rsidRPr="00A90390">
        <w:rPr>
          <w:rFonts w:ascii="Times New Roman" w:hAnsi="Times New Roman"/>
          <w:color w:val="000000" w:themeColor="text1"/>
          <w:sz w:val="24"/>
          <w:szCs w:val="24"/>
        </w:rPr>
        <w:t xml:space="preserve">, and found that our method was </w:t>
      </w:r>
      <w:r w:rsidR="00F34FA4">
        <w:rPr>
          <w:rFonts w:ascii="Times New Roman" w:hAnsi="Times New Roman"/>
          <w:color w:val="000000" w:themeColor="text1"/>
          <w:sz w:val="24"/>
          <w:szCs w:val="24"/>
        </w:rPr>
        <w:t>best able to qualitatively</w:t>
      </w:r>
      <w:r w:rsidR="004E52C7">
        <w:rPr>
          <w:rFonts w:ascii="Times New Roman" w:hAnsi="Times New Roman"/>
          <w:color w:val="000000" w:themeColor="text1"/>
          <w:sz w:val="24"/>
          <w:szCs w:val="24"/>
        </w:rPr>
        <w:t xml:space="preserve"> </w:t>
      </w:r>
      <w:r w:rsidR="00942B31" w:rsidRPr="00A90390">
        <w:rPr>
          <w:rFonts w:ascii="Times New Roman" w:hAnsi="Times New Roman"/>
          <w:color w:val="000000" w:themeColor="text1"/>
          <w:sz w:val="24"/>
          <w:szCs w:val="24"/>
        </w:rPr>
        <w:t>eliminate the seams</w:t>
      </w:r>
      <w:r w:rsidRPr="00A90390">
        <w:rPr>
          <w:rFonts w:ascii="Times New Roman" w:hAnsi="Times New Roman"/>
          <w:color w:val="000000" w:themeColor="text1"/>
          <w:sz w:val="24"/>
          <w:szCs w:val="24"/>
        </w:rPr>
        <w:t xml:space="preserve"> </w:t>
      </w:r>
      <w:r w:rsidR="004E52C7">
        <w:rPr>
          <w:rFonts w:ascii="Times New Roman" w:hAnsi="Times New Roman"/>
          <w:color w:val="000000" w:themeColor="text1"/>
          <w:sz w:val="24"/>
          <w:szCs w:val="24"/>
        </w:rPr>
        <w:t xml:space="preserve"> arising from vignetting </w:t>
      </w:r>
      <w:r w:rsidRPr="00A90390">
        <w:rPr>
          <w:rFonts w:ascii="Times New Roman" w:hAnsi="Times New Roman"/>
          <w:color w:val="000000" w:themeColor="text1"/>
          <w:sz w:val="24"/>
          <w:szCs w:val="24"/>
        </w:rPr>
        <w:t xml:space="preserve">(Future Figure </w:t>
      </w:r>
      <w:r w:rsidR="00F34FA4">
        <w:rPr>
          <w:rFonts w:ascii="Times New Roman" w:hAnsi="Times New Roman"/>
          <w:color w:val="000000" w:themeColor="text1"/>
          <w:sz w:val="24"/>
          <w:szCs w:val="24"/>
        </w:rPr>
        <w:t>?</w:t>
      </w:r>
      <w:r w:rsidR="00B2090C">
        <w:rPr>
          <w:rFonts w:ascii="Times New Roman" w:hAnsi="Times New Roman"/>
          <w:color w:val="000000" w:themeColor="text1"/>
          <w:sz w:val="24"/>
          <w:szCs w:val="24"/>
        </w:rPr>
        <w:t>)</w:t>
      </w:r>
      <w:r w:rsidRPr="00B40231">
        <w:rPr>
          <w:rFonts w:ascii="Times New Roman" w:hAnsi="Times New Roman"/>
          <w:color w:val="000000" w:themeColor="text1"/>
          <w:sz w:val="24"/>
          <w:szCs w:val="24"/>
        </w:rPr>
        <w:t>.</w:t>
      </w:r>
      <w:r w:rsidR="0075649C" w:rsidRPr="00A90390">
        <w:rPr>
          <w:rFonts w:ascii="Times New Roman" w:hAnsi="Times New Roman"/>
          <w:color w:val="000000" w:themeColor="text1"/>
          <w:sz w:val="24"/>
          <w:szCs w:val="24"/>
        </w:rPr>
        <w:t xml:space="preserve"> </w:t>
      </w:r>
    </w:p>
    <w:p w14:paraId="48D5485B" w14:textId="77777777" w:rsidR="0052509C" w:rsidRPr="006A5ACF" w:rsidRDefault="0052509C" w:rsidP="002F031F">
      <w:pPr>
        <w:spacing w:after="0" w:line="240" w:lineRule="auto"/>
        <w:jc w:val="both"/>
        <w:rPr>
          <w:rFonts w:ascii="Times New Roman" w:hAnsi="Times New Roman"/>
          <w:b/>
          <w:sz w:val="24"/>
          <w:szCs w:val="24"/>
        </w:rPr>
      </w:pPr>
    </w:p>
    <w:p w14:paraId="510719F5" w14:textId="55C4E32C" w:rsidR="00056896" w:rsidRDefault="003141F8" w:rsidP="002F031F">
      <w:pPr>
        <w:spacing w:after="0" w:line="240" w:lineRule="auto"/>
        <w:jc w:val="both"/>
        <w:rPr>
          <w:rFonts w:ascii="Times New Roman" w:hAnsi="Times New Roman"/>
          <w:b/>
          <w:sz w:val="28"/>
          <w:szCs w:val="28"/>
        </w:rPr>
      </w:pPr>
      <w:r w:rsidRPr="000B6468">
        <w:rPr>
          <w:rFonts w:ascii="Times New Roman" w:hAnsi="Times New Roman"/>
          <w:b/>
          <w:sz w:val="28"/>
          <w:szCs w:val="28"/>
        </w:rPr>
        <w:t>M</w:t>
      </w:r>
      <w:r>
        <w:rPr>
          <w:rFonts w:ascii="Times New Roman" w:hAnsi="Times New Roman"/>
          <w:b/>
          <w:sz w:val="28"/>
          <w:szCs w:val="28"/>
        </w:rPr>
        <w:t>ATERIAL AND METHODS</w:t>
      </w:r>
    </w:p>
    <w:p w14:paraId="1559F68B" w14:textId="77777777" w:rsidR="003141F8" w:rsidRDefault="003141F8" w:rsidP="002F031F">
      <w:pPr>
        <w:spacing w:after="0" w:line="240" w:lineRule="auto"/>
        <w:jc w:val="both"/>
        <w:rPr>
          <w:rFonts w:ascii="Times New Roman" w:hAnsi="Times New Roman"/>
          <w:b/>
          <w:sz w:val="28"/>
          <w:szCs w:val="28"/>
        </w:rPr>
      </w:pPr>
    </w:p>
    <w:p w14:paraId="6F207C5C" w14:textId="77777777" w:rsidR="008A152E" w:rsidRPr="00B40231" w:rsidRDefault="008A152E" w:rsidP="008A152E">
      <w:pPr>
        <w:spacing w:after="0" w:line="240" w:lineRule="auto"/>
        <w:jc w:val="both"/>
        <w:rPr>
          <w:rFonts w:ascii="Times New Roman" w:hAnsi="Times New Roman"/>
          <w:b/>
          <w:sz w:val="28"/>
          <w:szCs w:val="28"/>
        </w:rPr>
      </w:pPr>
      <w:r w:rsidRPr="00B40231">
        <w:rPr>
          <w:rFonts w:ascii="Times New Roman" w:hAnsi="Times New Roman"/>
          <w:b/>
          <w:sz w:val="28"/>
          <w:szCs w:val="28"/>
        </w:rPr>
        <w:t>M</w:t>
      </w:r>
      <w:r>
        <w:rPr>
          <w:rFonts w:ascii="Times New Roman" w:hAnsi="Times New Roman"/>
          <w:b/>
          <w:sz w:val="28"/>
          <w:szCs w:val="28"/>
        </w:rPr>
        <w:t>ATERIAL AND METHODS</w:t>
      </w:r>
    </w:p>
    <w:p w14:paraId="2343E787" w14:textId="09B016A8" w:rsidR="008A152E" w:rsidRPr="00E77A54" w:rsidRDefault="008A152E" w:rsidP="008A152E">
      <w:pPr>
        <w:spacing w:after="0" w:line="240" w:lineRule="auto"/>
        <w:jc w:val="both"/>
        <w:rPr>
          <w:rFonts w:ascii="Times New Roman" w:eastAsia="Times New Roman" w:hAnsi="Times New Roman"/>
          <w:b/>
          <w:sz w:val="24"/>
          <w:szCs w:val="24"/>
        </w:rPr>
      </w:pPr>
      <w:r w:rsidRPr="00B57F5D">
        <w:rPr>
          <w:rFonts w:ascii="Times New Roman" w:hAnsi="Times New Roman"/>
          <w:b/>
          <w:sz w:val="24"/>
          <w:szCs w:val="24"/>
        </w:rPr>
        <w:t>Immunohistochemistry</w:t>
      </w:r>
      <w:r>
        <w:rPr>
          <w:rFonts w:ascii="Times New Roman" w:hAnsi="Times New Roman"/>
          <w:b/>
          <w:sz w:val="24"/>
          <w:szCs w:val="24"/>
        </w:rPr>
        <w:t xml:space="preserve">, confocal imaging and </w:t>
      </w:r>
      <w:r>
        <w:rPr>
          <w:rFonts w:ascii="Times New Roman" w:eastAsia="Times New Roman" w:hAnsi="Times New Roman"/>
          <w:b/>
          <w:sz w:val="24"/>
          <w:szCs w:val="24"/>
        </w:rPr>
        <w:t>r</w:t>
      </w:r>
      <w:r w:rsidRPr="00E77A54">
        <w:rPr>
          <w:rFonts w:ascii="Times New Roman" w:eastAsia="Times New Roman" w:hAnsi="Times New Roman"/>
          <w:b/>
          <w:sz w:val="24"/>
          <w:szCs w:val="24"/>
        </w:rPr>
        <w:t xml:space="preserve">hodamine test slide </w:t>
      </w:r>
      <w:r>
        <w:rPr>
          <w:rFonts w:ascii="Times New Roman" w:eastAsia="Times New Roman" w:hAnsi="Times New Roman"/>
          <w:b/>
          <w:sz w:val="24"/>
          <w:szCs w:val="24"/>
        </w:rPr>
        <w:t>generation</w:t>
      </w:r>
    </w:p>
    <w:p w14:paraId="4C4FCD62" w14:textId="5522632F" w:rsidR="008A152E" w:rsidRPr="00B57F5D" w:rsidRDefault="008A152E" w:rsidP="008A152E">
      <w:pPr>
        <w:spacing w:after="0" w:line="240" w:lineRule="auto"/>
        <w:jc w:val="both"/>
        <w:rPr>
          <w:rFonts w:ascii="Times New Roman" w:hAnsi="Times New Roman"/>
          <w:b/>
          <w:sz w:val="24"/>
          <w:szCs w:val="24"/>
        </w:rPr>
      </w:pPr>
    </w:p>
    <w:p w14:paraId="3AA4DBF0" w14:textId="1DD864EF" w:rsidR="008A152E" w:rsidRDefault="008A152E" w:rsidP="008A152E">
      <w:pPr>
        <w:spacing w:after="0" w:line="240" w:lineRule="auto"/>
        <w:jc w:val="both"/>
        <w:rPr>
          <w:rFonts w:ascii="Times New Roman" w:eastAsia="Times New Roman" w:hAnsi="Times New Roman"/>
          <w:sz w:val="24"/>
          <w:szCs w:val="24"/>
        </w:rPr>
      </w:pPr>
      <w:r w:rsidRPr="00B57F5D">
        <w:rPr>
          <w:rFonts w:ascii="Times New Roman" w:eastAsia="Times New Roman" w:hAnsi="Times New Roman"/>
          <w:sz w:val="24"/>
          <w:szCs w:val="24"/>
        </w:rPr>
        <w:t xml:space="preserve">A </w:t>
      </w:r>
      <w:r w:rsidRPr="00B57F5D">
        <w:rPr>
          <w:rFonts w:ascii="Times New Roman" w:eastAsia="Times New Roman" w:hAnsi="Times New Roman"/>
          <w:i/>
          <w:sz w:val="24"/>
          <w:szCs w:val="24"/>
        </w:rPr>
        <w:t>Drosophila</w:t>
      </w:r>
      <w:r w:rsidRPr="00B57F5D">
        <w:rPr>
          <w:rFonts w:ascii="Times New Roman" w:eastAsia="Times New Roman" w:hAnsi="Times New Roman"/>
          <w:sz w:val="24"/>
          <w:szCs w:val="24"/>
        </w:rPr>
        <w:t xml:space="preserve"> line expressing GAL4 under the engrailed (</w:t>
      </w:r>
      <w:r w:rsidRPr="00B57F5D">
        <w:rPr>
          <w:rFonts w:ascii="Times New Roman" w:eastAsia="Times New Roman" w:hAnsi="Times New Roman"/>
          <w:i/>
          <w:sz w:val="24"/>
          <w:szCs w:val="24"/>
        </w:rPr>
        <w:t>en</w:t>
      </w:r>
      <w:r w:rsidRPr="00B57F5D">
        <w:rPr>
          <w:rFonts w:ascii="Times New Roman" w:eastAsia="Times New Roman" w:hAnsi="Times New Roman"/>
          <w:sz w:val="24"/>
          <w:szCs w:val="24"/>
        </w:rPr>
        <w:t>) promotor and CD8::GFP under the UAS promotor was used in preparing Fig. 2. The immunohistochemistry (IHC) protocol was based on previously described experiments</w:t>
      </w:r>
      <w:r>
        <w:rPr>
          <w:rFonts w:ascii="Times New Roman" w:eastAsia="Times New Roman" w:hAnsi="Times New Roman"/>
          <w:sz w:val="24"/>
          <w:szCs w:val="24"/>
        </w:rPr>
        <w:t xml:space="preserve"> optimized for dpERK labeling</w:t>
      </w:r>
      <w:r w:rsidRPr="00B57F5D">
        <w:rPr>
          <w:rFonts w:ascii="Times New Roman" w:eastAsia="Times New Roman" w:hAnsi="Times New Roman"/>
          <w:sz w:val="24"/>
          <w:szCs w:val="24"/>
        </w:rPr>
        <w:t xml:space="preserve"> </w:t>
      </w:r>
      <w:r w:rsidRPr="00F3760C">
        <w:rPr>
          <w:rFonts w:ascii="Times New Roman" w:eastAsia="Times New Roman" w:hAnsi="Times New Roman"/>
          <w:sz w:val="24"/>
          <w:szCs w:val="24"/>
        </w:rPr>
        <w:fldChar w:fldCharType="begin"/>
      </w:r>
      <w:r>
        <w:rPr>
          <w:rFonts w:ascii="Times New Roman" w:eastAsia="Times New Roman" w:hAnsi="Times New Roman"/>
          <w:sz w:val="24"/>
          <w:szCs w:val="24"/>
        </w:rPr>
        <w:instrText xml:space="preserve"> ADDIN ZOTERO_ITEM CSL_CITATION {"citationID":"lBX2PnZI","properties":{"formattedCitation":"(23,24)","plainCitation":"(23,24)"},"citationItems":[{"id":917,"uris":["http://zotero.org/users/2009205/items/WMRJFM2X"],"uri":["http://zotero.org/users/2009205/items/WMRJFM2X"],"itemData":{"id":917,"type":"article-journal","title":"Rho1 regulates signaling events required for proper Drosophila embryonic development","container-title":"Developmental Biology","page":"144-154","volume":"278","issue":"1","source":"ScienceDirect","abstract":"The Rho small GTPase has been implicated in many cellular processes, including actin cytoskeletal regulation and transcriptional activation. The molecular mechanisms underlying Rho function in many of these processes are not yet clear. Here we report that in Drosophila, reduction of maternal Rho1 compromises signaling pathways consistent with defects in membrane trafficking events. These mutants fail to maintain expression of the segment polarity genes engrailed (en), wingless (wg), and hedgehog (hh), contributing to a segmentation phenotype. Formation of the Wg protein gradient involves the internalization of Wg into vesicles. The number of these Wg-containing vesicles is reduced in maternal Rho1 mutants, suggesting a defect in endocytosis. Consistent with this, stripes of cytoplasmic β-catenin that accumulate in response to Wg signaling are narrower in these mutants relative to wild type. Additionally, the amount of extracellular Wg protein is reduced in maternal Rho1 mutants, indicating a defect in secretion. Signaling pathways downregulated by endocytosis, such as the epidermal growth factor receptor (EGFR) and Torso pathways, are hyperactivated in maternal Rho1 mutants, consistent with a general role for Rho1 in regulating signaling events governing proper patterning during Drosophila development.","DOI":"10.1016/j.ydbio.2004.10.022","ISSN":"0012-1606","journalAbbreviation":"Developmental Biology","author":[{"family":"Magie","given":"Craig R."},{"family":"Parkhurst","given":"Susan M."}],"issued":{"date-parts":[["2005",2,1]]},"accessed":{"date-parts":[["2015",7,27]]}},"locator":"1"},{"id":723,"uris":["http://zotero.org/users/2009205/items/T75WWSDP"],"uri":["http://zotero.org/users/2009205/items/T75WWSDP"],"itemData":{"id":723,"type":"article-journal","title":"Feedback control of the EGFR signaling gradient: superposition of domain-splitting events in Drosophila oogenesis","container-title":"Development","page":"2903-2911","volume":"136","issue":"17","source":"dev.biologists.org","abstract":"The morphogenesis of structures with repeated functional units, such as body segments and appendages, depends on multi-domain patterns of cell signaling and gene expression. We demonstrate that during Drosophila oogenesis, the two-domain expression pattern of Broad, a transcription factor essential for the formation of the two respiratory eggshell appendages, is established by a single gradient of EGFR activation that induces both Broad and Pointed, which mediates repression of Broad. Two negative-feedback loops provided by the intracellular inhibitors of EGFR signaling, Kekkon-1 and Sprouty, control the number and position of Broad-expressing cells and in this way influence eggshell morphology. Later in oogenesis, the gradient of EGFR activation is split into two smaller domains in a process that depends on Argos, a secreted antagonist of EGFR signaling. In contrast to the previously proposed model of eggshell patterning, we show that the two-domain pattern of EGFR signaling is not essential for specifying the number of appendages. Thus, the processes that define the two-domain patterns of Broad and EGFR activation are distinct; their actions are separated in time and have different effects on eggshell morphology.","DOI":"10.1242/dev.039545","ISSN":"0950-1991, 1477-9129","note":"PMID: 19641013","shortTitle":"Feedback control of the EGFR signaling gradient","journalAbbreviation":"Development","language":"en","author":[{"family":"Zartman","given":"Jeremiah J."},{"family":"Kanodia","given":"Jitendra S."},{"family":"Cheung","given":"Lily S."},{"family":"Shvartsman","given":"Stanislav Y."}],"issued":{"date-parts":[["2009",9,1]]},"accessed":{"date-parts":[["2015",4,7]]},"PMID":"19641013"}}],"schema":"https://github.com/citation-style-language/schema/raw/master/csl-citation.json"} </w:instrText>
      </w:r>
      <w:r w:rsidRPr="00F3760C">
        <w:rPr>
          <w:rFonts w:ascii="Times New Roman" w:eastAsia="Times New Roman" w:hAnsi="Times New Roman"/>
          <w:sz w:val="24"/>
          <w:szCs w:val="24"/>
        </w:rPr>
        <w:fldChar w:fldCharType="separate"/>
      </w:r>
      <w:r w:rsidRPr="00B40231">
        <w:rPr>
          <w:rFonts w:ascii="Times New Roman" w:hAnsi="Times New Roman"/>
          <w:sz w:val="24"/>
        </w:rPr>
        <w:t>(23,24)</w:t>
      </w:r>
      <w:r w:rsidRPr="00F3760C">
        <w:rPr>
          <w:rFonts w:ascii="Times New Roman" w:eastAsia="Times New Roman" w:hAnsi="Times New Roman"/>
          <w:sz w:val="24"/>
          <w:szCs w:val="24"/>
        </w:rPr>
        <w:fldChar w:fldCharType="end"/>
      </w:r>
      <w:r w:rsidRPr="00B57F5D">
        <w:rPr>
          <w:rFonts w:ascii="Times New Roman" w:eastAsia="Times New Roman" w:hAnsi="Times New Roman"/>
          <w:sz w:val="24"/>
          <w:szCs w:val="24"/>
        </w:rPr>
        <w:t xml:space="preserve"> with rabbit anti-dpERK (1:100, Cell Signaling), rat DCAD2 (1:100, DSHB) and DAPI (5 µg/ml, Invitrogen DU1306), with  goat anti-rat IgG 561 (1:500, Invitrogen), and goat anti-rabbit IgG 647 (1:500, Invitrogen). An Andor spinning disc confocal microscope with a piezo stage at 1.0 µm intervals was used to collect confocal z-stacks. Six by six grids with thirty-three percent overlap were collected for each of the four channels for each embryo.</w:t>
      </w:r>
      <w:r>
        <w:rPr>
          <w:rFonts w:ascii="Times New Roman" w:eastAsia="Times New Roman" w:hAnsi="Times New Roman"/>
          <w:sz w:val="24"/>
          <w:szCs w:val="24"/>
        </w:rPr>
        <w:t xml:space="preserve"> The same settings were used to obtain images of the Rhodamine test slide. Blank images were generated without fluorescent media.</w:t>
      </w:r>
      <w:r w:rsidRPr="00B57F5D">
        <w:rPr>
          <w:rFonts w:ascii="Times New Roman" w:eastAsia="Times New Roman" w:hAnsi="Times New Roman"/>
          <w:sz w:val="24"/>
          <w:szCs w:val="24"/>
        </w:rPr>
        <w:t xml:space="preserve"> MetaMorph® version 7.0.11 was employed for image collection.</w:t>
      </w:r>
      <w:r>
        <w:rPr>
          <w:rFonts w:ascii="Times New Roman" w:eastAsia="Times New Roman" w:hAnsi="Times New Roman"/>
          <w:sz w:val="24"/>
          <w:szCs w:val="24"/>
        </w:rPr>
        <w:t xml:space="preserve"> A saturated Rhodamine </w:t>
      </w:r>
      <w:r>
        <w:rPr>
          <w:rFonts w:ascii="Times New Roman" w:eastAsia="Times New Roman" w:hAnsi="Times New Roman"/>
          <w:sz w:val="24"/>
          <w:szCs w:val="24"/>
        </w:rPr>
        <w:lastRenderedPageBreak/>
        <w:t>(</w:t>
      </w:r>
      <w:r w:rsidRPr="000878E9">
        <w:rPr>
          <w:rFonts w:ascii="Times New Roman" w:eastAsia="Times New Roman" w:hAnsi="Times New Roman"/>
          <w:sz w:val="24"/>
          <w:szCs w:val="24"/>
          <w:highlight w:val="yellow"/>
        </w:rPr>
        <w:t>supplier</w:t>
      </w:r>
      <w:r>
        <w:rPr>
          <w:rFonts w:ascii="Times New Roman" w:eastAsia="Times New Roman" w:hAnsi="Times New Roman"/>
          <w:sz w:val="24"/>
          <w:szCs w:val="24"/>
        </w:rPr>
        <w:t xml:space="preserve">) solution in phosphate-buffered saline was filtered with a syringe filter and placed on a glass slide  and sealed with fingernail polish. </w:t>
      </w:r>
    </w:p>
    <w:p w14:paraId="3D817BCC" w14:textId="77777777" w:rsidR="003141F8" w:rsidRPr="00D35096" w:rsidRDefault="003141F8" w:rsidP="002F031F">
      <w:pPr>
        <w:spacing w:after="0" w:line="240" w:lineRule="auto"/>
        <w:jc w:val="both"/>
        <w:rPr>
          <w:rFonts w:ascii="Times New Roman" w:hAnsi="Times New Roman"/>
          <w:b/>
          <w:sz w:val="28"/>
          <w:szCs w:val="28"/>
        </w:rPr>
      </w:pPr>
    </w:p>
    <w:p w14:paraId="1EAD3BE3" w14:textId="3CCD653C" w:rsidR="00BB625C" w:rsidRPr="00B57F5D" w:rsidRDefault="00176C4E" w:rsidP="002F031F">
      <w:pPr>
        <w:spacing w:after="0" w:line="240" w:lineRule="auto"/>
        <w:jc w:val="both"/>
        <w:rPr>
          <w:rFonts w:ascii="Times New Roman" w:eastAsia="Times New Roman" w:hAnsi="Times New Roman"/>
          <w:sz w:val="24"/>
          <w:szCs w:val="24"/>
        </w:rPr>
      </w:pPr>
      <w:r>
        <w:rPr>
          <w:rFonts w:ascii="Times New Roman" w:eastAsia="Times New Roman" w:hAnsi="Times New Roman"/>
          <w:sz w:val="24"/>
          <w:szCs w:val="24"/>
        </w:rPr>
        <w:t>Here, a</w:t>
      </w:r>
      <w:r w:rsidRPr="00B57F5D">
        <w:rPr>
          <w:rFonts w:ascii="Times New Roman" w:eastAsia="Times New Roman" w:hAnsi="Times New Roman"/>
          <w:sz w:val="24"/>
          <w:szCs w:val="24"/>
        </w:rPr>
        <w:t xml:space="preserve"> </w:t>
      </w:r>
      <w:r w:rsidR="00BB625C" w:rsidRPr="00B57F5D">
        <w:rPr>
          <w:rFonts w:ascii="Times New Roman" w:eastAsia="Times New Roman" w:hAnsi="Times New Roman"/>
          <w:sz w:val="24"/>
          <w:szCs w:val="24"/>
        </w:rPr>
        <w:t>recursive algorithm linearly normalize</w:t>
      </w:r>
      <w:r>
        <w:rPr>
          <w:rFonts w:ascii="Times New Roman" w:eastAsia="Times New Roman" w:hAnsi="Times New Roman"/>
          <w:sz w:val="24"/>
          <w:szCs w:val="24"/>
        </w:rPr>
        <w:t>s</w:t>
      </w:r>
      <w:r w:rsidR="00BB625C" w:rsidRPr="00B57F5D">
        <w:rPr>
          <w:rFonts w:ascii="Times New Roman" w:eastAsia="Times New Roman" w:hAnsi="Times New Roman"/>
          <w:sz w:val="24"/>
          <w:szCs w:val="24"/>
        </w:rPr>
        <w:t xml:space="preserve"> adjacent transformed tiles to minimize the intensity difference of overlap pixel intensities (Fig. </w:t>
      </w:r>
      <w:r>
        <w:rPr>
          <w:rFonts w:ascii="Times New Roman" w:eastAsia="Times New Roman" w:hAnsi="Times New Roman"/>
          <w:sz w:val="24"/>
          <w:szCs w:val="24"/>
        </w:rPr>
        <w:t>2</w:t>
      </w:r>
      <w:r w:rsidRPr="00B57F5D">
        <w:rPr>
          <w:rFonts w:ascii="Times New Roman" w:eastAsia="Times New Roman" w:hAnsi="Times New Roman"/>
          <w:sz w:val="24"/>
          <w:szCs w:val="24"/>
        </w:rPr>
        <w:t>A</w:t>
      </w:r>
      <w:r w:rsidR="00BB625C" w:rsidRPr="00B57F5D">
        <w:rPr>
          <w:rFonts w:ascii="Times New Roman" w:eastAsia="Times New Roman" w:hAnsi="Times New Roman"/>
          <w:sz w:val="24"/>
          <w:szCs w:val="24"/>
        </w:rPr>
        <w:t xml:space="preserve">). The recursive nature of the algorithm </w:t>
      </w:r>
      <w:r w:rsidRPr="00B57F5D">
        <w:rPr>
          <w:rFonts w:ascii="Times New Roman" w:eastAsia="Times New Roman" w:hAnsi="Times New Roman"/>
          <w:sz w:val="24"/>
          <w:szCs w:val="24"/>
        </w:rPr>
        <w:t>result</w:t>
      </w:r>
      <w:r>
        <w:rPr>
          <w:rFonts w:ascii="Times New Roman" w:eastAsia="Times New Roman" w:hAnsi="Times New Roman"/>
          <w:sz w:val="24"/>
          <w:szCs w:val="24"/>
        </w:rPr>
        <w:t>s</w:t>
      </w:r>
      <w:r w:rsidRPr="00B57F5D">
        <w:rPr>
          <w:rFonts w:ascii="Times New Roman" w:eastAsia="Times New Roman" w:hAnsi="Times New Roman"/>
          <w:sz w:val="24"/>
          <w:szCs w:val="24"/>
        </w:rPr>
        <w:t xml:space="preserve"> </w:t>
      </w:r>
      <w:r w:rsidR="00BB625C" w:rsidRPr="00B57F5D">
        <w:rPr>
          <w:rFonts w:ascii="Times New Roman" w:eastAsia="Times New Roman" w:hAnsi="Times New Roman"/>
          <w:sz w:val="24"/>
          <w:szCs w:val="24"/>
        </w:rPr>
        <w:t xml:space="preserve">in linear scaling with time (Fig. </w:t>
      </w:r>
      <w:r>
        <w:rPr>
          <w:rFonts w:ascii="Times New Roman" w:eastAsia="Times New Roman" w:hAnsi="Times New Roman"/>
          <w:sz w:val="24"/>
          <w:szCs w:val="24"/>
        </w:rPr>
        <w:t>2</w:t>
      </w:r>
      <w:r w:rsidRPr="00B57F5D">
        <w:rPr>
          <w:rFonts w:ascii="Times New Roman" w:eastAsia="Times New Roman" w:hAnsi="Times New Roman"/>
          <w:sz w:val="24"/>
          <w:szCs w:val="24"/>
        </w:rPr>
        <w:t>B</w:t>
      </w:r>
      <w:r w:rsidR="00BB625C" w:rsidRPr="00B57F5D">
        <w:rPr>
          <w:rFonts w:ascii="Times New Roman" w:eastAsia="Times New Roman" w:hAnsi="Times New Roman"/>
          <w:sz w:val="24"/>
          <w:szCs w:val="24"/>
        </w:rPr>
        <w:t xml:space="preserve">). </w:t>
      </w:r>
    </w:p>
    <w:p w14:paraId="0C68A4E4" w14:textId="77777777" w:rsidR="00F83470" w:rsidRPr="00B57F5D" w:rsidRDefault="00F83470" w:rsidP="002F031F">
      <w:pPr>
        <w:spacing w:after="0" w:line="240" w:lineRule="auto"/>
        <w:jc w:val="both"/>
        <w:rPr>
          <w:rFonts w:ascii="Times New Roman" w:eastAsia="Times New Roman" w:hAnsi="Times New Roman"/>
          <w:sz w:val="24"/>
          <w:szCs w:val="24"/>
        </w:rPr>
      </w:pPr>
    </w:p>
    <w:p w14:paraId="1D9F53DE" w14:textId="605C4370" w:rsidR="002F031F" w:rsidRPr="00D35096" w:rsidRDefault="002527FC" w:rsidP="002F031F">
      <w:pPr>
        <w:spacing w:after="0" w:line="240" w:lineRule="auto"/>
        <w:jc w:val="both"/>
        <w:rPr>
          <w:rFonts w:ascii="Times New Roman" w:hAnsi="Times New Roman"/>
          <w:b/>
          <w:sz w:val="24"/>
          <w:szCs w:val="24"/>
        </w:rPr>
      </w:pPr>
      <w:r>
        <w:rPr>
          <w:rFonts w:ascii="Times New Roman" w:hAnsi="Times New Roman"/>
          <w:b/>
          <w:sz w:val="24"/>
          <w:szCs w:val="24"/>
        </w:rPr>
        <w:t>FFT</w:t>
      </w:r>
      <w:r w:rsidR="004662E4">
        <w:rPr>
          <w:rFonts w:ascii="Times New Roman" w:hAnsi="Times New Roman"/>
          <w:b/>
          <w:sz w:val="24"/>
          <w:szCs w:val="24"/>
        </w:rPr>
        <w:t xml:space="preserve"> filtering</w:t>
      </w:r>
    </w:p>
    <w:p w14:paraId="0DD48BFA" w14:textId="3A0E21EA" w:rsidR="00553684" w:rsidRPr="00B57F5D" w:rsidRDefault="00847C12" w:rsidP="002F031F">
      <w:pPr>
        <w:spacing w:after="0" w:line="240" w:lineRule="auto"/>
        <w:jc w:val="both"/>
        <w:rPr>
          <w:rFonts w:ascii="Times New Roman" w:hAnsi="Times New Roman"/>
          <w:b/>
          <w:sz w:val="24"/>
          <w:szCs w:val="24"/>
        </w:rPr>
      </w:pPr>
      <w:r>
        <w:rPr>
          <w:rFonts w:ascii="Times New Roman" w:eastAsia="Times New Roman" w:hAnsi="Times New Roman"/>
          <w:sz w:val="24"/>
          <w:szCs w:val="24"/>
        </w:rPr>
        <w:t>Prior to normalization, images were processed to remove vignetting artifacts.</w:t>
      </w:r>
      <w:r w:rsidR="00C63C80">
        <w:rPr>
          <w:rFonts w:ascii="Times New Roman" w:eastAsia="Times New Roman" w:hAnsi="Times New Roman"/>
          <w:sz w:val="24"/>
          <w:szCs w:val="24"/>
        </w:rPr>
        <w:t xml:space="preserve"> </w:t>
      </w:r>
      <w:r w:rsidR="00056896" w:rsidRPr="00B57F5D">
        <w:rPr>
          <w:rFonts w:ascii="Times New Roman" w:eastAsia="Times New Roman" w:hAnsi="Times New Roman"/>
          <w:sz w:val="24"/>
          <w:szCs w:val="24"/>
        </w:rPr>
        <w:t xml:space="preserve">A maximum-intensity z-projection of each z-stack was generated using </w:t>
      </w:r>
      <w:r w:rsidR="00EF6A2A">
        <w:rPr>
          <w:rFonts w:ascii="Times New Roman" w:eastAsia="Times New Roman" w:hAnsi="Times New Roman"/>
          <w:sz w:val="24"/>
          <w:szCs w:val="24"/>
        </w:rPr>
        <w:t>Miji</w:t>
      </w:r>
      <w:r w:rsidR="00EF6A2A" w:rsidRPr="00B57F5D">
        <w:rPr>
          <w:rFonts w:ascii="Times New Roman" w:eastAsia="Times New Roman" w:hAnsi="Times New Roman"/>
          <w:sz w:val="24"/>
          <w:szCs w:val="24"/>
        </w:rPr>
        <w:t xml:space="preserve"> </w:t>
      </w:r>
      <w:r w:rsidR="00056896" w:rsidRPr="00F35AB0">
        <w:rPr>
          <w:rFonts w:ascii="Times New Roman" w:eastAsia="Times New Roman" w:hAnsi="Times New Roman"/>
          <w:sz w:val="24"/>
          <w:szCs w:val="24"/>
        </w:rPr>
        <w:fldChar w:fldCharType="begin"/>
      </w:r>
      <w:r w:rsidR="00136630">
        <w:rPr>
          <w:rFonts w:ascii="Times New Roman" w:eastAsia="Times New Roman" w:hAnsi="Times New Roman"/>
          <w:sz w:val="24"/>
          <w:szCs w:val="24"/>
        </w:rPr>
        <w:instrText xml:space="preserve"> ADDIN ZOTERO_ITEM CSL_CITATION {"citationID":"2c0b3rvpk2","properties":{"formattedCitation":"(17)","plainCitation":"(17)"},"citationItems":[{"id":2,"uris":["http://zotero.org/users/2009205/items/IT8D5U3P"],"uri":["http://zotero.org/users/2009205/items/IT8D5U3P"],"itemData":{"id":2,"type":"article-journal","title":"MIJ: Making Interoperability Between ImageJ and Matlab Possible","container-title":"ImageJ User &amp; Developer Conference","abstract":"We present a software module MIJ1 that allows to\ncombine the powerful numerical computation of\nMatlab2 and the image-analysis capabilities of\nImageJ3. Since both ImageJ and Matlab run on\nmultiple operating systems, MIJ is platformindependent.\nMIJ uses the Java Virtual Machine\n(JVM) of Matlab to call ImageJ methods from the\nMatlab console or scripts. In such way, we could\nbring the richness of ImageJ and of their plugins to\nthe Matlab world.\nMIJ contains a collection of static methods to\nexchange data bidirectionally between Matlab and\nImageJ. MIJ has methods to convert and transpose\nimages of ImageJ to 2D matrices and stacks of\nimages to 3D arrays into Matlab. MIJ tries to avoid\nloss of accuracy by converting the image data to the\nclosest numerical type of Matlab. The only\ndrawback of this interoperability model is the current\nlimitation of the heap memory in Matlab. Depending\nof the architecture and of the version of Matlab, the\nheap space can be increased, but it cannot be\nchanged by MIJ.\nSince 2011, MIJ is included in the Fiji4 distribution of\nImageJ together with a friendly startup Matlab script\ncalled Miji5. After calling a single function from\nMatlab, the full functionality of all the plugins and\nlibraries included in Fiji can be accessed by Matlab\nscripts, via MIJ. Most notably, Fiji's 3D Viewer can\nbe used to display three- or four-dimensional data in\nvolume-rendering, iso-surface and orthoslice\nmode6.\nUsers have found MIJ very useful even for simple\ndaily tasks, e.g. opening proprietary image formats\nusing the Bio-Formats7 library or using the image\nviewer of ImageJ to display a 2D or 3D Matlab's\nmatrices. Imaging professionals prefer usually\nImageJ to show, control the rendering and interact\nwith images. On the other hand, displaying plots\nand graphs is more convenient and flexible in\nMatlab. Exchanging data between the two platforms\ncan be very valuable for iterative processes which\nimply image analysis, done in ImageJ, and\nstatistical analysis done in Matlab. MIJ allows also\nto launch ImageJ macros from Matlab scripts and to\nrun powerful plugins, e.g. TrackMate8.","author":[{"family":"Sage","given":"Daniel"},{"family":"Prodanov","given":"Dimiter"},{"family":"Tinevez","given":"Jean-Yves"},{"family":"Schindelin","given":"Johannes"}],"issued":{"date-parts":[["2012",10,22]]}}}],"schema":"https://github.com/citation-style-language/schema/raw/master/csl-citation.json"} </w:instrText>
      </w:r>
      <w:r w:rsidR="00056896" w:rsidRPr="00F35AB0">
        <w:rPr>
          <w:rFonts w:ascii="Times New Roman" w:eastAsia="Times New Roman" w:hAnsi="Times New Roman"/>
          <w:sz w:val="24"/>
          <w:szCs w:val="24"/>
        </w:rPr>
        <w:fldChar w:fldCharType="separate"/>
      </w:r>
      <w:r w:rsidR="00136630" w:rsidRPr="00B40231">
        <w:rPr>
          <w:rFonts w:ascii="Times New Roman" w:hAnsi="Times New Roman"/>
          <w:sz w:val="24"/>
        </w:rPr>
        <w:t>(17)</w:t>
      </w:r>
      <w:r w:rsidR="00056896" w:rsidRPr="00F35AB0">
        <w:rPr>
          <w:rFonts w:ascii="Times New Roman" w:eastAsia="Times New Roman" w:hAnsi="Times New Roman"/>
          <w:sz w:val="24"/>
          <w:szCs w:val="24"/>
        </w:rPr>
        <w:fldChar w:fldCharType="end"/>
      </w:r>
      <w:r w:rsidR="00056896" w:rsidRPr="00B57F5D">
        <w:rPr>
          <w:rFonts w:ascii="Times New Roman" w:eastAsia="Times New Roman" w:hAnsi="Times New Roman"/>
          <w:sz w:val="24"/>
          <w:szCs w:val="24"/>
        </w:rPr>
        <w:t xml:space="preserve">, a MATLAB implementation of </w:t>
      </w:r>
      <w:r w:rsidR="00EC1F9C">
        <w:rPr>
          <w:rFonts w:ascii="Times New Roman" w:eastAsia="Times New Roman" w:hAnsi="Times New Roman"/>
          <w:sz w:val="24"/>
          <w:szCs w:val="24"/>
        </w:rPr>
        <w:t>Fiji is just ImageJ (</w:t>
      </w:r>
      <w:r w:rsidR="00056896" w:rsidRPr="00B57F5D">
        <w:rPr>
          <w:rFonts w:ascii="Times New Roman" w:eastAsia="Times New Roman" w:hAnsi="Times New Roman"/>
          <w:sz w:val="24"/>
          <w:szCs w:val="24"/>
        </w:rPr>
        <w:t>FIJI</w:t>
      </w:r>
      <w:r w:rsidR="00EC1F9C">
        <w:rPr>
          <w:rFonts w:ascii="Times New Roman" w:eastAsia="Times New Roman" w:hAnsi="Times New Roman"/>
          <w:sz w:val="24"/>
          <w:szCs w:val="24"/>
        </w:rPr>
        <w:t>)</w:t>
      </w:r>
      <w:r w:rsidR="00056896" w:rsidRPr="00B57F5D">
        <w:rPr>
          <w:rFonts w:ascii="Times New Roman" w:eastAsia="Times New Roman" w:hAnsi="Times New Roman"/>
          <w:sz w:val="24"/>
          <w:szCs w:val="24"/>
        </w:rPr>
        <w:t xml:space="preserve"> </w:t>
      </w:r>
      <w:r w:rsidR="00056896" w:rsidRPr="00F35AB0">
        <w:rPr>
          <w:rFonts w:ascii="Times New Roman" w:eastAsia="Times New Roman" w:hAnsi="Times New Roman"/>
          <w:sz w:val="24"/>
          <w:szCs w:val="24"/>
        </w:rPr>
        <w:fldChar w:fldCharType="begin"/>
      </w:r>
      <w:r w:rsidR="00136630">
        <w:rPr>
          <w:rFonts w:ascii="Times New Roman" w:eastAsia="Times New Roman" w:hAnsi="Times New Roman"/>
          <w:sz w:val="24"/>
          <w:szCs w:val="24"/>
        </w:rPr>
        <w:instrText xml:space="preserve"> ADDIN ZOTERO_ITEM CSL_CITATION {"citationID":"IiEnGssg","properties":{"formattedCitation":"(18)","plainCitation":"(18)"},"citationItems":[{"id":732,"uris":["http://zotero.org/users/2009205/items/GQWUUB2H"],"uri":["http://zotero.org/users/2009205/items/GQWUUB2H"],"itemData":{"id":732,"type":"article-journal","title":"Fiji: an open-source platform for biological-image analysis","container-title":"Nature Methods","page":"676-682","volume":"9","issue":"7","source":"www.nature.com","abstract":"Fiji is a distribution of the popular open-source software ImageJ focused on biological-image analysis. Fiji uses modern software engineering practices to combine powerful software libraries with a broad range of scripting languages to enable rapid prototyping of image-processing algorithms. Fiji facilitates the transformation of new algorithms into ImageJ plugins that can be shared with end users through an integrated update system. We propose Fiji as a platform for productive collaboration between computer science and biology research communities.","DOI":"10.1038/nmeth.2019","ISSN":"1548-7091","shortTitle":"Fiji","journalAbbreviation":"Nat Meth","language":"en","author":[{"family":"Schindelin","given":"Johannes"},{"family":"Arganda-Carreras","given":"Ignacio"},{"family":"Frise","given":"Erwin"},{"family":"Kaynig","given":"Verena"},{"family":"Longair","given":"Mark"},{"family":"Pietzsch","given":"Tobias"},{"family":"Preibisch","given":"Stephan"},{"family":"Rueden","given":"Curtis"},{"family":"Saalfeld","given":"Stephan"},{"family":"Schmid","given":"Benjamin"},{"family":"Tinevez","given":"Jean-Yves"},{"family":"White","given":"Daniel James"},{"family":"Hartenstein","given":"Volker"},{"family":"Eliceiri","given":"Kevin"},{"family":"Tomancak","given":"Pavel"},{"family":"Cardona","given":"Albert"}],"issued":{"date-parts":[["2012",7]]},"accessed":{"date-parts":[["2015",4,17]]}}}],"schema":"https://github.com/citation-style-language/schema/raw/master/csl-citation.json"} </w:instrText>
      </w:r>
      <w:r w:rsidR="00056896" w:rsidRPr="00F35AB0">
        <w:rPr>
          <w:rFonts w:ascii="Times New Roman" w:eastAsia="Times New Roman" w:hAnsi="Times New Roman"/>
          <w:sz w:val="24"/>
          <w:szCs w:val="24"/>
        </w:rPr>
        <w:fldChar w:fldCharType="separate"/>
      </w:r>
      <w:r w:rsidR="00136630" w:rsidRPr="00B40231">
        <w:rPr>
          <w:rFonts w:ascii="Times New Roman" w:hAnsi="Times New Roman"/>
          <w:sz w:val="24"/>
        </w:rPr>
        <w:t>(18)</w:t>
      </w:r>
      <w:r w:rsidR="00056896" w:rsidRPr="00F35AB0">
        <w:rPr>
          <w:rFonts w:ascii="Times New Roman" w:eastAsia="Times New Roman" w:hAnsi="Times New Roman"/>
          <w:sz w:val="24"/>
          <w:szCs w:val="24"/>
        </w:rPr>
        <w:fldChar w:fldCharType="end"/>
      </w:r>
      <w:r w:rsidR="00056896" w:rsidRPr="00B57F5D">
        <w:rPr>
          <w:rFonts w:ascii="Times New Roman" w:eastAsia="Times New Roman" w:hAnsi="Times New Roman"/>
          <w:sz w:val="24"/>
          <w:szCs w:val="24"/>
        </w:rPr>
        <w:t>. For</w:t>
      </w:r>
      <w:r w:rsidR="00B40231">
        <w:rPr>
          <w:rFonts w:ascii="Times New Roman" w:eastAsia="Times New Roman" w:hAnsi="Times New Roman"/>
          <w:sz w:val="24"/>
          <w:szCs w:val="24"/>
        </w:rPr>
        <w:t xml:space="preserve"> the</w:t>
      </w:r>
      <w:r w:rsidR="00056896" w:rsidRPr="00B57F5D">
        <w:rPr>
          <w:rFonts w:ascii="Times New Roman" w:eastAsia="Times New Roman" w:hAnsi="Times New Roman"/>
          <w:sz w:val="24"/>
          <w:szCs w:val="24"/>
        </w:rPr>
        <w:t xml:space="preserve"> dpERK</w:t>
      </w:r>
      <w:r w:rsidR="00B40231">
        <w:rPr>
          <w:rFonts w:ascii="Times New Roman" w:eastAsia="Times New Roman" w:hAnsi="Times New Roman"/>
          <w:sz w:val="24"/>
          <w:szCs w:val="24"/>
        </w:rPr>
        <w:t xml:space="preserve"> antibody stainings</w:t>
      </w:r>
      <w:r w:rsidR="00056896" w:rsidRPr="00B57F5D">
        <w:rPr>
          <w:rFonts w:ascii="Times New Roman" w:eastAsia="Times New Roman" w:hAnsi="Times New Roman"/>
          <w:sz w:val="24"/>
          <w:szCs w:val="24"/>
        </w:rPr>
        <w:t xml:space="preserve">, a median filter of radius 3 pixels was employed to remove salt-and-pepper noise caused by the low intensity of the signal relative to the background. The FFT high-pass filter in FIJI was utilized to eliminate vignetting artifacts </w:t>
      </w:r>
      <w:r w:rsidR="00A42A45" w:rsidRPr="00B57F5D">
        <w:rPr>
          <w:rFonts w:ascii="Times New Roman" w:eastAsia="Times New Roman" w:hAnsi="Times New Roman"/>
          <w:sz w:val="24"/>
          <w:szCs w:val="24"/>
        </w:rPr>
        <w:t xml:space="preserve">present </w:t>
      </w:r>
      <w:r w:rsidR="00056896" w:rsidRPr="00B57F5D">
        <w:rPr>
          <w:rFonts w:ascii="Times New Roman" w:eastAsia="Times New Roman" w:hAnsi="Times New Roman"/>
          <w:sz w:val="24"/>
          <w:szCs w:val="24"/>
        </w:rPr>
        <w:t xml:space="preserve">in individual tiles. A qualitative parameter sweep revealed that a large object filter between 80 and 150 pixels was sufficient </w:t>
      </w:r>
      <w:r w:rsidR="0019515E" w:rsidRPr="00B57F5D">
        <w:rPr>
          <w:rFonts w:ascii="Times New Roman" w:eastAsia="Times New Roman" w:hAnsi="Times New Roman"/>
          <w:sz w:val="24"/>
          <w:szCs w:val="24"/>
        </w:rPr>
        <w:t>to remove</w:t>
      </w:r>
      <w:r w:rsidR="00056896" w:rsidRPr="00B57F5D">
        <w:rPr>
          <w:rFonts w:ascii="Times New Roman" w:eastAsia="Times New Roman" w:hAnsi="Times New Roman"/>
          <w:sz w:val="24"/>
          <w:szCs w:val="24"/>
        </w:rPr>
        <w:t xml:space="preserve"> the vignetting artifacts while preserving small </w:t>
      </w:r>
      <w:r w:rsidR="00F73C39">
        <w:rPr>
          <w:rFonts w:ascii="Times New Roman" w:eastAsia="Times New Roman" w:hAnsi="Times New Roman"/>
          <w:sz w:val="24"/>
          <w:szCs w:val="24"/>
        </w:rPr>
        <w:t xml:space="preserve">image </w:t>
      </w:r>
      <w:r w:rsidR="00056896" w:rsidRPr="00B57F5D">
        <w:rPr>
          <w:rFonts w:ascii="Times New Roman" w:eastAsia="Times New Roman" w:hAnsi="Times New Roman"/>
          <w:sz w:val="24"/>
          <w:szCs w:val="24"/>
        </w:rPr>
        <w:t>features.</w:t>
      </w:r>
    </w:p>
    <w:p w14:paraId="2E0AB270" w14:textId="77777777" w:rsidR="00553684" w:rsidRDefault="00553684" w:rsidP="002F031F">
      <w:pPr>
        <w:spacing w:after="0" w:line="240" w:lineRule="auto"/>
        <w:jc w:val="both"/>
        <w:rPr>
          <w:rFonts w:ascii="Times New Roman" w:eastAsia="Times New Roman" w:hAnsi="Times New Roman"/>
          <w:sz w:val="24"/>
          <w:szCs w:val="24"/>
        </w:rPr>
      </w:pPr>
    </w:p>
    <w:p w14:paraId="1568FE17" w14:textId="5276F6F6" w:rsidR="002527FC" w:rsidRDefault="002527FC" w:rsidP="002F031F">
      <w:pPr>
        <w:spacing w:after="0" w:line="240" w:lineRule="auto"/>
        <w:jc w:val="both"/>
        <w:rPr>
          <w:rFonts w:ascii="Times New Roman" w:eastAsia="Times New Roman" w:hAnsi="Times New Roman"/>
          <w:b/>
          <w:sz w:val="24"/>
          <w:szCs w:val="24"/>
        </w:rPr>
      </w:pPr>
      <w:r w:rsidRPr="00B40231">
        <w:rPr>
          <w:rFonts w:ascii="Times New Roman" w:eastAsia="Times New Roman" w:hAnsi="Times New Roman"/>
          <w:b/>
          <w:sz w:val="24"/>
          <w:szCs w:val="24"/>
        </w:rPr>
        <w:t>Gaussian Filtering</w:t>
      </w:r>
    </w:p>
    <w:p w14:paraId="38ED0C71" w14:textId="0EFC3438" w:rsidR="00932FA0" w:rsidRDefault="00932FA0" w:rsidP="002F031F">
      <w:pPr>
        <w:spacing w:after="0" w:line="240" w:lineRule="auto"/>
        <w:jc w:val="both"/>
        <w:rPr>
          <w:rFonts w:ascii="Times New Roman" w:eastAsia="Times New Roman" w:hAnsi="Times New Roman"/>
          <w:sz w:val="24"/>
          <w:szCs w:val="24"/>
        </w:rPr>
      </w:pPr>
      <w:r>
        <w:rPr>
          <w:rFonts w:ascii="Times New Roman" w:eastAsia="Times New Roman" w:hAnsi="Times New Roman"/>
          <w:sz w:val="24"/>
          <w:szCs w:val="24"/>
        </w:rPr>
        <w:t xml:space="preserve">As an alternative to </w:t>
      </w:r>
      <w:r w:rsidR="0004417E">
        <w:rPr>
          <w:rFonts w:ascii="Times New Roman" w:eastAsia="Times New Roman" w:hAnsi="Times New Roman"/>
          <w:sz w:val="24"/>
          <w:szCs w:val="24"/>
        </w:rPr>
        <w:t xml:space="preserve">FFT, images were processed with </w:t>
      </w:r>
      <w:r w:rsidR="00082965">
        <w:rPr>
          <w:rFonts w:ascii="Times New Roman" w:eastAsia="Times New Roman" w:hAnsi="Times New Roman"/>
          <w:sz w:val="24"/>
          <w:szCs w:val="24"/>
        </w:rPr>
        <w:t>a high-pass Gaussian filter</w:t>
      </w:r>
      <w:r w:rsidR="005722AC">
        <w:rPr>
          <w:rFonts w:ascii="Times New Roman" w:eastAsia="Times New Roman" w:hAnsi="Times New Roman"/>
          <w:sz w:val="24"/>
          <w:szCs w:val="24"/>
        </w:rPr>
        <w:t>:</w:t>
      </w:r>
    </w:p>
    <w:p w14:paraId="34006A56" w14:textId="77777777" w:rsidR="005722AC" w:rsidRPr="00071B39" w:rsidRDefault="005722AC" w:rsidP="002F031F">
      <w:pPr>
        <w:spacing w:after="0" w:line="240" w:lineRule="auto"/>
        <w:jc w:val="both"/>
        <w:rPr>
          <w:rFonts w:ascii="Times New Roman" w:eastAsia="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45"/>
        <w:gridCol w:w="805"/>
      </w:tblGrid>
      <w:tr w:rsidR="0004417E" w:rsidRPr="00B57F5D" w14:paraId="792BFB42" w14:textId="77777777" w:rsidTr="004B4919">
        <w:tc>
          <w:tcPr>
            <w:tcW w:w="8545" w:type="dxa"/>
            <w:tcBorders>
              <w:top w:val="nil"/>
              <w:left w:val="nil"/>
              <w:bottom w:val="nil"/>
              <w:right w:val="nil"/>
            </w:tcBorders>
            <w:vAlign w:val="center"/>
            <w:hideMark/>
          </w:tcPr>
          <w:p w14:paraId="67F95AEA" w14:textId="223F0879" w:rsidR="0004417E" w:rsidRPr="00B57F5D" w:rsidRDefault="00302190" w:rsidP="00071B39">
            <w:pPr>
              <w:spacing w:after="0" w:line="240" w:lineRule="auto"/>
              <w:jc w:val="both"/>
              <w:rPr>
                <w:rFonts w:ascii="Times New Roman" w:eastAsiaTheme="minorHAnsi" w:hAnsi="Times New Roman"/>
                <w:sz w:val="24"/>
                <w:szCs w:val="24"/>
              </w:rPr>
            </w:pPr>
            <m:oMathPara>
              <m:oMath>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m:t>
                    </m:r>
                  </m:sup>
                </m:sSup>
                <m:r>
                  <w:rPr>
                    <w:rFonts w:ascii="Cambria Math" w:hAnsi="Cambria Math"/>
                    <w:sz w:val="24"/>
                    <w:szCs w:val="24"/>
                  </w:rPr>
                  <m:t>=I-Gaussian(I,σ=10)</m:t>
                </m:r>
              </m:oMath>
            </m:oMathPara>
          </w:p>
        </w:tc>
        <w:tc>
          <w:tcPr>
            <w:tcW w:w="805" w:type="dxa"/>
            <w:tcBorders>
              <w:top w:val="nil"/>
              <w:left w:val="nil"/>
              <w:bottom w:val="nil"/>
              <w:right w:val="nil"/>
            </w:tcBorders>
            <w:vAlign w:val="center"/>
            <w:hideMark/>
          </w:tcPr>
          <w:p w14:paraId="6421A10A" w14:textId="77777777" w:rsidR="0004417E" w:rsidRPr="00B57F5D" w:rsidRDefault="0004417E" w:rsidP="004B4919">
            <w:pPr>
              <w:spacing w:after="0" w:line="240" w:lineRule="auto"/>
              <w:jc w:val="both"/>
              <w:rPr>
                <w:rFonts w:ascii="Times New Roman" w:hAnsi="Times New Roman"/>
                <w:sz w:val="24"/>
                <w:szCs w:val="24"/>
              </w:rPr>
            </w:pPr>
            <w:r w:rsidRPr="00B57F5D">
              <w:rPr>
                <w:rFonts w:ascii="Times New Roman" w:hAnsi="Times New Roman"/>
                <w:sz w:val="24"/>
                <w:szCs w:val="24"/>
              </w:rPr>
              <w:t>(2)</w:t>
            </w:r>
          </w:p>
        </w:tc>
      </w:tr>
    </w:tbl>
    <w:p w14:paraId="5EC6B5BF" w14:textId="77777777" w:rsidR="00207924" w:rsidRDefault="00207924" w:rsidP="002F031F">
      <w:pPr>
        <w:spacing w:after="0" w:line="240" w:lineRule="auto"/>
        <w:jc w:val="both"/>
        <w:rPr>
          <w:rFonts w:ascii="Times New Roman" w:eastAsia="Times New Roman" w:hAnsi="Times New Roman"/>
          <w:sz w:val="24"/>
          <w:szCs w:val="24"/>
        </w:rPr>
      </w:pPr>
    </w:p>
    <w:p w14:paraId="32242CBB" w14:textId="0D863B97" w:rsidR="003018F5" w:rsidRDefault="00207924" w:rsidP="002F031F">
      <w:pPr>
        <w:spacing w:after="0" w:line="240" w:lineRule="auto"/>
        <w:jc w:val="both"/>
        <w:rPr>
          <w:rFonts w:ascii="Times New Roman" w:eastAsia="Times New Roman" w:hAnsi="Times New Roman"/>
          <w:sz w:val="24"/>
          <w:szCs w:val="24"/>
        </w:rPr>
      </w:pPr>
      <w:r>
        <w:rPr>
          <w:rFonts w:ascii="Times New Roman" w:eastAsia="Times New Roman" w:hAnsi="Times New Roman"/>
          <w:sz w:val="24"/>
          <w:szCs w:val="24"/>
        </w:rPr>
        <w:t xml:space="preserve">where </w:t>
      </w:r>
      <m:oMath>
        <m:sSup>
          <m:sSupPr>
            <m:ctrlPr>
              <w:rPr>
                <w:rFonts w:ascii="Cambria Math" w:hAnsi="Cambria Math"/>
                <w:i/>
                <w:sz w:val="24"/>
                <w:szCs w:val="24"/>
              </w:rPr>
            </m:ctrlPr>
          </m:sSupPr>
          <m:e>
            <m:r>
              <w:rPr>
                <w:rFonts w:ascii="Cambria Math" w:hAnsi="Cambria Math"/>
                <w:sz w:val="24"/>
                <w:szCs w:val="24"/>
              </w:rPr>
              <m:t>I</m:t>
            </m:r>
          </m:e>
          <m:sup>
            <m:r>
              <w:rPr>
                <w:rFonts w:ascii="Cambria Math" w:hAnsi="Cambria Math"/>
                <w:sz w:val="24"/>
                <w:szCs w:val="24"/>
              </w:rPr>
              <m:t>*</m:t>
            </m:r>
          </m:sup>
        </m:sSup>
      </m:oMath>
      <w:r>
        <w:rPr>
          <w:rFonts w:ascii="Times New Roman" w:eastAsia="Times New Roman" w:hAnsi="Times New Roman"/>
          <w:sz w:val="24"/>
          <w:szCs w:val="24"/>
        </w:rPr>
        <w:t xml:space="preserve">is the processed image, </w:t>
      </w:r>
      <m:oMath>
        <m:r>
          <w:rPr>
            <w:rFonts w:ascii="Cambria Math" w:hAnsi="Cambria Math"/>
            <w:sz w:val="24"/>
            <w:szCs w:val="24"/>
          </w:rPr>
          <m:t>I</m:t>
        </m:r>
      </m:oMath>
      <w:r>
        <w:rPr>
          <w:rFonts w:ascii="Times New Roman" w:eastAsia="Times New Roman" w:hAnsi="Times New Roman"/>
          <w:sz w:val="24"/>
          <w:szCs w:val="24"/>
        </w:rPr>
        <w:t xml:space="preserve"> is the raw image, and </w:t>
      </w:r>
      <m:oMath>
        <m:r>
          <w:rPr>
            <w:rFonts w:ascii="Cambria Math" w:hAnsi="Cambria Math"/>
            <w:sz w:val="24"/>
            <w:szCs w:val="24"/>
          </w:rPr>
          <m:t>σ</m:t>
        </m:r>
      </m:oMath>
      <w:r>
        <w:rPr>
          <w:rFonts w:ascii="Times New Roman" w:eastAsia="Times New Roman" w:hAnsi="Times New Roman"/>
          <w:sz w:val="24"/>
          <w:szCs w:val="24"/>
        </w:rPr>
        <w:t xml:space="preserve"> is the sigma radius of the </w:t>
      </w:r>
      <w:r w:rsidR="0056576B">
        <w:rPr>
          <w:rFonts w:ascii="Times New Roman" w:eastAsia="Times New Roman" w:hAnsi="Times New Roman"/>
          <w:sz w:val="24"/>
          <w:szCs w:val="24"/>
        </w:rPr>
        <w:t>Gaussian filter.</w:t>
      </w:r>
    </w:p>
    <w:p w14:paraId="6B564747" w14:textId="77777777" w:rsidR="0004417E" w:rsidRPr="00B57F5D" w:rsidRDefault="0004417E" w:rsidP="002F031F">
      <w:pPr>
        <w:spacing w:after="0" w:line="240" w:lineRule="auto"/>
        <w:jc w:val="both"/>
        <w:rPr>
          <w:rFonts w:ascii="Times New Roman" w:eastAsia="Times New Roman" w:hAnsi="Times New Roman"/>
          <w:sz w:val="24"/>
          <w:szCs w:val="24"/>
        </w:rPr>
      </w:pPr>
    </w:p>
    <w:p w14:paraId="6B6C4A80" w14:textId="77777777" w:rsidR="00553684" w:rsidRPr="00B57F5D" w:rsidRDefault="00056896" w:rsidP="002F031F">
      <w:pPr>
        <w:spacing w:after="0" w:line="240" w:lineRule="auto"/>
        <w:jc w:val="both"/>
        <w:rPr>
          <w:rFonts w:ascii="Times New Roman" w:eastAsia="Times New Roman" w:hAnsi="Times New Roman"/>
          <w:b/>
          <w:sz w:val="24"/>
          <w:szCs w:val="24"/>
        </w:rPr>
      </w:pPr>
      <w:r w:rsidRPr="00B57F5D">
        <w:rPr>
          <w:rFonts w:ascii="Times New Roman" w:hAnsi="Times New Roman"/>
          <w:b/>
          <w:sz w:val="24"/>
          <w:szCs w:val="24"/>
        </w:rPr>
        <w:t>Normalization</w:t>
      </w:r>
    </w:p>
    <w:p w14:paraId="3CA822E6" w14:textId="39509251" w:rsidR="00056896" w:rsidRPr="00B57F5D" w:rsidRDefault="00056896" w:rsidP="002F031F">
      <w:pPr>
        <w:spacing w:after="0" w:line="240" w:lineRule="auto"/>
        <w:jc w:val="both"/>
        <w:rPr>
          <w:rFonts w:ascii="Times New Roman" w:eastAsia="Times New Roman" w:hAnsi="Times New Roman"/>
          <w:b/>
          <w:sz w:val="24"/>
          <w:szCs w:val="24"/>
        </w:rPr>
      </w:pPr>
      <w:r w:rsidRPr="00B57F5D">
        <w:rPr>
          <w:rFonts w:ascii="Times New Roman" w:eastAsia="Times New Roman" w:hAnsi="Times New Roman"/>
          <w:sz w:val="24"/>
          <w:szCs w:val="24"/>
        </w:rPr>
        <w:t>In order to compare or stitch multiple transformed images, objects of similar intensity must be registered as having the same signal strength. We implement a recursive algorithm to simultaneously normalized adjacent sets of an increasing number of tiles. In each recursion step, we linearly rescale sets of adjacent tiles</w:t>
      </w:r>
      <w:r w:rsidR="00847C12">
        <w:rPr>
          <w:rFonts w:ascii="Times New Roman" w:eastAsia="Times New Roman" w:hAnsi="Times New Roman"/>
          <w:sz w:val="24"/>
          <w:szCs w:val="24"/>
        </w:rPr>
        <w:t>:</w:t>
      </w:r>
    </w:p>
    <w:p w14:paraId="194F9CA3" w14:textId="77777777" w:rsidR="00056896" w:rsidRPr="00B57F5D" w:rsidRDefault="00056896" w:rsidP="002F031F">
      <w:pPr>
        <w:spacing w:after="0" w:line="240" w:lineRule="auto"/>
        <w:jc w:val="both"/>
        <w:rPr>
          <w:rFonts w:ascii="Times New Roman" w:eastAsia="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45"/>
        <w:gridCol w:w="805"/>
      </w:tblGrid>
      <w:tr w:rsidR="00056896" w:rsidRPr="00B57F5D" w14:paraId="0927C4A2" w14:textId="77777777" w:rsidTr="004F1606">
        <w:tc>
          <w:tcPr>
            <w:tcW w:w="8545" w:type="dxa"/>
            <w:tcBorders>
              <w:top w:val="nil"/>
              <w:left w:val="nil"/>
              <w:bottom w:val="nil"/>
              <w:right w:val="nil"/>
            </w:tcBorders>
            <w:vAlign w:val="center"/>
            <w:hideMark/>
          </w:tcPr>
          <w:p w14:paraId="1E38CCD8" w14:textId="77777777" w:rsidR="00056896" w:rsidRPr="00B57F5D" w:rsidRDefault="00302190" w:rsidP="002F031F">
            <w:pPr>
              <w:spacing w:after="0" w:line="240" w:lineRule="auto"/>
              <w:jc w:val="both"/>
              <w:rPr>
                <w:rFonts w:ascii="Times New Roman" w:eastAsiaTheme="minorHAnsi" w:hAnsi="Times New Roman"/>
                <w:sz w:val="24"/>
                <w:szCs w:val="24"/>
              </w:rPr>
            </w:pPr>
            <m:oMathPara>
              <m:oMath>
                <m:sSubSup>
                  <m:sSubSupPr>
                    <m:ctrlPr>
                      <w:rPr>
                        <w:rFonts w:ascii="Cambria Math" w:hAnsi="Cambria Math"/>
                        <w:i/>
                        <w:sz w:val="24"/>
                        <w:szCs w:val="24"/>
                      </w:rPr>
                    </m:ctrlPr>
                  </m:sSubSupPr>
                  <m:e>
                    <m:r>
                      <w:rPr>
                        <w:rFonts w:ascii="Cambria Math" w:hAnsi="Cambria Math"/>
                        <w:sz w:val="24"/>
                        <w:szCs w:val="24"/>
                      </w:rPr>
                      <m:t>I</m:t>
                    </m:r>
                  </m:e>
                  <m:sub>
                    <m:r>
                      <w:rPr>
                        <w:rFonts w:ascii="Cambria Math" w:hAnsi="Cambria Math"/>
                        <w:sz w:val="24"/>
                        <w:szCs w:val="24"/>
                      </w:rPr>
                      <m:t>i,j,x,y</m:t>
                    </m:r>
                  </m:sub>
                  <m:sup>
                    <m:r>
                      <w:rPr>
                        <w:rFonts w:ascii="Cambria Math" w:hAnsi="Cambria Math"/>
                        <w:sz w:val="24"/>
                        <w:szCs w:val="24"/>
                      </w:rPr>
                      <m:t>*</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i,j,x,y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i,j</m:t>
                    </m:r>
                  </m:sub>
                </m:sSub>
              </m:oMath>
            </m:oMathPara>
          </w:p>
        </w:tc>
        <w:tc>
          <w:tcPr>
            <w:tcW w:w="805" w:type="dxa"/>
            <w:tcBorders>
              <w:top w:val="nil"/>
              <w:left w:val="nil"/>
              <w:bottom w:val="nil"/>
              <w:right w:val="nil"/>
            </w:tcBorders>
            <w:vAlign w:val="center"/>
            <w:hideMark/>
          </w:tcPr>
          <w:p w14:paraId="041733B8" w14:textId="77777777" w:rsidR="00056896" w:rsidRPr="00B57F5D" w:rsidRDefault="00056896" w:rsidP="002F031F">
            <w:pPr>
              <w:spacing w:after="0" w:line="240" w:lineRule="auto"/>
              <w:jc w:val="both"/>
              <w:rPr>
                <w:rFonts w:ascii="Times New Roman" w:hAnsi="Times New Roman"/>
                <w:sz w:val="24"/>
                <w:szCs w:val="24"/>
              </w:rPr>
            </w:pPr>
            <w:r w:rsidRPr="00B57F5D">
              <w:rPr>
                <w:rFonts w:ascii="Times New Roman" w:hAnsi="Times New Roman"/>
                <w:sz w:val="24"/>
                <w:szCs w:val="24"/>
              </w:rPr>
              <w:t>(</w:t>
            </w:r>
            <w:r w:rsidR="00D30C29" w:rsidRPr="00B57F5D">
              <w:rPr>
                <w:rFonts w:ascii="Times New Roman" w:hAnsi="Times New Roman"/>
                <w:sz w:val="24"/>
                <w:szCs w:val="24"/>
              </w:rPr>
              <w:t>2</w:t>
            </w:r>
            <w:r w:rsidRPr="00B57F5D">
              <w:rPr>
                <w:rFonts w:ascii="Times New Roman" w:hAnsi="Times New Roman"/>
                <w:sz w:val="24"/>
                <w:szCs w:val="24"/>
              </w:rPr>
              <w:t>)</w:t>
            </w:r>
          </w:p>
        </w:tc>
      </w:tr>
    </w:tbl>
    <w:p w14:paraId="55AF2376" w14:textId="77777777" w:rsidR="00056896" w:rsidRPr="00B57F5D" w:rsidRDefault="00056896" w:rsidP="002F031F">
      <w:pPr>
        <w:spacing w:after="0" w:line="240" w:lineRule="auto"/>
        <w:jc w:val="both"/>
        <w:rPr>
          <w:rFonts w:ascii="Times New Roman" w:eastAsia="Times New Roman" w:hAnsi="Times New Roman"/>
          <w:sz w:val="24"/>
          <w:szCs w:val="24"/>
        </w:rPr>
      </w:pPr>
    </w:p>
    <w:p w14:paraId="3AF050F1" w14:textId="599ACCB8" w:rsidR="00056896" w:rsidRPr="00B57F5D" w:rsidRDefault="00056896" w:rsidP="002F031F">
      <w:pPr>
        <w:spacing w:after="0" w:line="240" w:lineRule="auto"/>
        <w:jc w:val="both"/>
        <w:rPr>
          <w:rFonts w:ascii="Times New Roman" w:eastAsia="Times New Roman" w:hAnsi="Times New Roman"/>
          <w:sz w:val="24"/>
          <w:szCs w:val="24"/>
        </w:rPr>
      </w:pPr>
      <w:r w:rsidRPr="00B57F5D">
        <w:rPr>
          <w:rFonts w:ascii="Times New Roman" w:eastAsia="Times New Roman" w:hAnsi="Times New Roman"/>
          <w:sz w:val="24"/>
          <w:szCs w:val="24"/>
        </w:rPr>
        <w:t xml:space="preserve">Here, </w:t>
      </w:r>
      <m:oMath>
        <m:r>
          <w:rPr>
            <w:rFonts w:ascii="Cambria Math" w:eastAsia="Times New Roman" w:hAnsi="Cambria Math"/>
            <w:sz w:val="24"/>
            <w:szCs w:val="24"/>
          </w:rPr>
          <m:t>a</m:t>
        </m:r>
      </m:oMath>
      <w:r w:rsidRPr="00B57F5D">
        <w:rPr>
          <w:rFonts w:ascii="Times New Roman" w:eastAsia="Times New Roman" w:hAnsi="Times New Roman"/>
          <w:sz w:val="24"/>
          <w:szCs w:val="24"/>
        </w:rPr>
        <w:t xml:space="preserve"> and </w:t>
      </w:r>
      <m:oMath>
        <m:r>
          <w:rPr>
            <w:rFonts w:ascii="Cambria Math" w:eastAsia="Times New Roman" w:hAnsi="Cambria Math"/>
            <w:sz w:val="24"/>
            <w:szCs w:val="24"/>
          </w:rPr>
          <m:t>b</m:t>
        </m:r>
      </m:oMath>
      <w:r w:rsidRPr="00B57F5D">
        <w:rPr>
          <w:rFonts w:ascii="Times New Roman" w:eastAsia="Times New Roman" w:hAnsi="Times New Roman"/>
          <w:sz w:val="24"/>
          <w:szCs w:val="24"/>
        </w:rPr>
        <w:t xml:space="preserve"> are independent of </w:t>
      </w:r>
      <m:oMath>
        <m:r>
          <w:rPr>
            <w:rFonts w:ascii="Cambria Math" w:eastAsia="Times New Roman" w:hAnsi="Cambria Math"/>
            <w:sz w:val="24"/>
            <w:szCs w:val="24"/>
          </w:rPr>
          <m:t>x</m:t>
        </m:r>
      </m:oMath>
      <w:r w:rsidRPr="00B57F5D">
        <w:rPr>
          <w:rFonts w:ascii="Times New Roman" w:eastAsia="Times New Roman" w:hAnsi="Times New Roman"/>
          <w:sz w:val="24"/>
          <w:szCs w:val="24"/>
        </w:rPr>
        <w:t xml:space="preserve"> and </w:t>
      </w:r>
      <m:oMath>
        <m:r>
          <w:rPr>
            <w:rFonts w:ascii="Cambria Math" w:eastAsia="Times New Roman" w:hAnsi="Cambria Math"/>
            <w:sz w:val="24"/>
            <w:szCs w:val="24"/>
          </w:rPr>
          <m:t>y</m:t>
        </m:r>
      </m:oMath>
      <w:r w:rsidRPr="00B57F5D">
        <w:rPr>
          <w:rFonts w:ascii="Times New Roman" w:eastAsia="Times New Roman" w:hAnsi="Times New Roman"/>
          <w:sz w:val="24"/>
          <w:szCs w:val="24"/>
        </w:rPr>
        <w:t xml:space="preserve">, and </w:t>
      </w:r>
      <m:oMath>
        <m:r>
          <w:rPr>
            <w:rFonts w:ascii="Cambria Math" w:eastAsia="Times New Roman" w:hAnsi="Cambria Math"/>
            <w:sz w:val="24"/>
            <w:szCs w:val="24"/>
          </w:rPr>
          <m:t>i</m:t>
        </m:r>
      </m:oMath>
      <w:r w:rsidRPr="00B57F5D">
        <w:rPr>
          <w:rFonts w:ascii="Times New Roman" w:eastAsia="Times New Roman" w:hAnsi="Times New Roman"/>
          <w:sz w:val="24"/>
          <w:szCs w:val="24"/>
        </w:rPr>
        <w:t xml:space="preserve"> and </w:t>
      </w:r>
      <m:oMath>
        <m:r>
          <w:rPr>
            <w:rFonts w:ascii="Cambria Math" w:eastAsia="Times New Roman" w:hAnsi="Cambria Math"/>
            <w:sz w:val="24"/>
            <w:szCs w:val="24"/>
          </w:rPr>
          <m:t>j</m:t>
        </m:r>
      </m:oMath>
      <w:r w:rsidRPr="00B57F5D">
        <w:rPr>
          <w:rFonts w:ascii="Times New Roman" w:eastAsia="Times New Roman" w:hAnsi="Times New Roman"/>
          <w:sz w:val="24"/>
          <w:szCs w:val="24"/>
        </w:rPr>
        <w:t xml:space="preserve"> represent grid coordinates of tiles within a mosaic. The parameters </w:t>
      </w:r>
      <m:oMath>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i,j</m:t>
            </m:r>
          </m:sub>
        </m:sSub>
      </m:oMath>
      <w:r w:rsidRPr="00B57F5D">
        <w:rPr>
          <w:rFonts w:ascii="Times New Roman" w:eastAsia="Times New Roman" w:hAnsi="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i,j</m:t>
            </m:r>
          </m:sub>
        </m:sSub>
      </m:oMath>
      <w:r w:rsidRPr="00B57F5D">
        <w:rPr>
          <w:rFonts w:ascii="Times New Roman" w:eastAsia="Times New Roman" w:hAnsi="Times New Roman"/>
          <w:sz w:val="24"/>
          <w:szCs w:val="24"/>
        </w:rPr>
        <w:t xml:space="preserve"> are chosen such that the intensity differences to neighboring tiles are minimized in the overlapping region. At each recursion step we consider up to 2x2 sets of adjacent tiles (Fig. </w:t>
      </w:r>
      <w:r w:rsidR="00D30C29" w:rsidRPr="00B57F5D">
        <w:rPr>
          <w:rFonts w:ascii="Times New Roman" w:eastAsia="Times New Roman" w:hAnsi="Times New Roman"/>
          <w:sz w:val="24"/>
          <w:szCs w:val="24"/>
        </w:rPr>
        <w:t>1</w:t>
      </w:r>
      <w:r w:rsidR="0078791E" w:rsidRPr="00B57F5D">
        <w:rPr>
          <w:rFonts w:ascii="Times New Roman" w:eastAsia="Times New Roman" w:hAnsi="Times New Roman"/>
          <w:sz w:val="24"/>
          <w:szCs w:val="24"/>
        </w:rPr>
        <w:t>A</w:t>
      </w:r>
      <w:r w:rsidRPr="00B57F5D">
        <w:rPr>
          <w:rFonts w:ascii="Times New Roman" w:eastAsia="Times New Roman" w:hAnsi="Times New Roman"/>
          <w:sz w:val="24"/>
          <w:szCs w:val="24"/>
        </w:rPr>
        <w:t xml:space="preserve">). We minimize a cost function using global search algorithm employing the </w:t>
      </w:r>
      <w:r w:rsidRPr="00B57F5D">
        <w:rPr>
          <w:rFonts w:ascii="Times New Roman" w:eastAsia="Times New Roman" w:hAnsi="Times New Roman"/>
          <w:i/>
          <w:sz w:val="24"/>
          <w:szCs w:val="24"/>
        </w:rPr>
        <w:t>fmincon</w:t>
      </w:r>
      <w:r w:rsidRPr="00B57F5D">
        <w:rPr>
          <w:rFonts w:ascii="Times New Roman" w:eastAsia="Times New Roman" w:hAnsi="Times New Roman"/>
          <w:sz w:val="24"/>
          <w:szCs w:val="24"/>
        </w:rPr>
        <w:t xml:space="preserve"> local solver in MATLAB R2015a in order to minimize the intensity differences in the overlap </w:t>
      </w:r>
      <w:r w:rsidRPr="00F35AB0">
        <w:rPr>
          <w:rFonts w:ascii="Times New Roman" w:eastAsia="Times New Roman" w:hAnsi="Times New Roman"/>
          <w:sz w:val="24"/>
          <w:szCs w:val="24"/>
        </w:rPr>
        <w:fldChar w:fldCharType="begin"/>
      </w:r>
      <w:r w:rsidR="00136630">
        <w:rPr>
          <w:rFonts w:ascii="Times New Roman" w:eastAsia="Times New Roman" w:hAnsi="Times New Roman"/>
          <w:sz w:val="24"/>
          <w:szCs w:val="24"/>
        </w:rPr>
        <w:instrText xml:space="preserve"> ADDIN ZOTERO_ITEM CSL_CITATION {"citationID":"PSWJAI6R","properties":{"formattedCitation":"(19)","plainCitation":"(19)"},"citationItems":[{"id":692,"uris":["http://zotero.org/users/2009205/items/3HXZJ55H"],"uri":["http://zotero.org/users/2009205/items/3HXZJ55H"],"itemData":{"id":692,"type":"article-journal","title":"Automatic seamless mosaicing of microscopic images: enhancing appearance with colour degradation compensation and wavelet-based blending","container-title":"Journal of Microscopy","page":"408-418","volume":"231","issue":"3","source":"Wiley Online Library","abstract":"In order to observe the fine details of biomedical specimens, various kinds of high-magnification microscopes are used. However, they suffer from a limited field of view when visualizing highly magnified specimens. Image mosaicing techniques are necessary to integrate two or more partially overlapping images into one and make the whole specimen visible. In this study, we propose a new system that automatically creates panoramic images by mosaicing all the microscopic images acquired from a specimen. Not only does it effectively compensate for the congenital narrowness in microscopic views, but it also results in the mosaiced image containing as little distortion with respect to the originals as possible. The system consists of four main steps: (1) feature point extraction using multiscale wavelet analysis, (2) image matching based on feature points or by projection profile alignment, (3) colour difference adjustment and optical degradation compensation with a Gaussian-like model and (4) wavelet-based image blending. In addition to providing a precise alignment, the proposed system also takes into account the colour deviations and degradation in image mosaicing. The visible seam lines are eliminated after image blending. The experimental results show that the system performs well on differently stained image sequences and is effective on acquired images with large colour variations and degradation. It is expected to be a practical tool for microscopic image mosaicing.","DOI":"10.1111/j.1365-2818.2008.02052.x","ISSN":"1365-2818","shortTitle":"Automatic seamless mosaicing of microscopic images","language":"en","author":[{"family":"Hsu","given":"W.-Y."},{"family":"Poon","given":"W.-F. Paul"},{"family":"Sun","given":"Y.-N."}],"issued":{"date-parts":[["2008",9,1]]},"accessed":{"date-parts":[["2015",4,7]]}}}],"schema":"https://github.com/citation-style-language/schema/raw/master/csl-citation.json"} </w:instrText>
      </w:r>
      <w:r w:rsidRPr="00F35AB0">
        <w:rPr>
          <w:rFonts w:ascii="Times New Roman" w:eastAsia="Times New Roman" w:hAnsi="Times New Roman"/>
          <w:sz w:val="24"/>
          <w:szCs w:val="24"/>
        </w:rPr>
        <w:fldChar w:fldCharType="separate"/>
      </w:r>
      <w:r w:rsidR="00136630" w:rsidRPr="00B40231">
        <w:rPr>
          <w:rFonts w:ascii="Times New Roman" w:hAnsi="Times New Roman"/>
          <w:sz w:val="24"/>
        </w:rPr>
        <w:t>(19)</w:t>
      </w:r>
      <w:r w:rsidRPr="00F35AB0">
        <w:rPr>
          <w:rFonts w:ascii="Times New Roman" w:eastAsia="Times New Roman" w:hAnsi="Times New Roman"/>
          <w:sz w:val="24"/>
          <w:szCs w:val="24"/>
        </w:rPr>
        <w:fldChar w:fldCharType="end"/>
      </w:r>
      <w:r w:rsidRPr="00B57F5D">
        <w:rPr>
          <w:rFonts w:ascii="Times New Roman" w:eastAsia="Times New Roman" w:hAnsi="Times New Roman"/>
          <w:sz w:val="24"/>
          <w:szCs w:val="24"/>
        </w:rPr>
        <w:t>. The cost function takes different forms depending on whether the overlap contains two (2x1 or 1x2) or four (2x2) tiles. For the case of the two adjacent sets of tiles the cost function is</w:t>
      </w:r>
    </w:p>
    <w:p w14:paraId="305DF6AF" w14:textId="77777777" w:rsidR="00056896" w:rsidRPr="00B57F5D" w:rsidRDefault="00056896" w:rsidP="002F031F">
      <w:pPr>
        <w:spacing w:after="0" w:line="240" w:lineRule="auto"/>
        <w:jc w:val="both"/>
        <w:rPr>
          <w:rFonts w:ascii="Times New Roman" w:eastAsia="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45"/>
        <w:gridCol w:w="805"/>
      </w:tblGrid>
      <w:tr w:rsidR="00056896" w:rsidRPr="00B57F5D" w14:paraId="25BBA357" w14:textId="77777777" w:rsidTr="004F1606">
        <w:tc>
          <w:tcPr>
            <w:tcW w:w="8545" w:type="dxa"/>
            <w:tcBorders>
              <w:top w:val="nil"/>
              <w:left w:val="nil"/>
              <w:bottom w:val="nil"/>
              <w:right w:val="nil"/>
            </w:tcBorders>
            <w:vAlign w:val="center"/>
            <w:hideMark/>
          </w:tcPr>
          <w:p w14:paraId="1FCD55D8" w14:textId="77777777" w:rsidR="00056896" w:rsidRPr="00B57F5D" w:rsidRDefault="00056896" w:rsidP="002F031F">
            <w:pPr>
              <w:spacing w:after="0" w:line="240" w:lineRule="auto"/>
              <w:jc w:val="both"/>
              <w:rPr>
                <w:rFonts w:ascii="Times New Roman" w:eastAsia="Times New Roman" w:hAnsi="Times New Roman"/>
                <w:sz w:val="24"/>
                <w:szCs w:val="24"/>
              </w:rPr>
            </w:pPr>
            <m:oMathPara>
              <m:oMath>
                <m:r>
                  <w:rPr>
                    <w:rFonts w:ascii="Cambria Math" w:eastAsia="Times New Roman" w:hAnsi="Cambria Math"/>
                    <w:sz w:val="24"/>
                    <w:szCs w:val="24"/>
                  </w:rPr>
                  <m:t>C</m:t>
                </m:r>
                <m:r>
                  <m:rPr>
                    <m:sty m:val="p"/>
                  </m:rPr>
                  <w:rPr>
                    <w:rFonts w:ascii="Cambria Math" w:eastAsia="Times New Roman" w:hAnsi="Cambria Math"/>
                    <w:sz w:val="24"/>
                    <w:szCs w:val="24"/>
                  </w:rPr>
                  <m:t>=</m:t>
                </m:r>
                <m:nary>
                  <m:naryPr>
                    <m:chr m:val="∑"/>
                    <m:limLoc m:val="undOvr"/>
                    <m:supHide m:val="1"/>
                    <m:ctrlPr>
                      <w:rPr>
                        <w:rFonts w:ascii="Cambria Math" w:eastAsia="Times New Roman" w:hAnsi="Cambria Math"/>
                        <w:sz w:val="24"/>
                        <w:szCs w:val="24"/>
                      </w:rPr>
                    </m:ctrlPr>
                  </m:naryPr>
                  <m:sub>
                    <m:r>
                      <w:rPr>
                        <w:rFonts w:ascii="Cambria Math" w:eastAsia="Times New Roman" w:hAnsi="Cambria Math"/>
                        <w:sz w:val="24"/>
                        <w:szCs w:val="24"/>
                      </w:rPr>
                      <m:t>x</m:t>
                    </m:r>
                    <m:r>
                      <m:rPr>
                        <m:sty m:val="p"/>
                      </m:rPr>
                      <w:rPr>
                        <w:rFonts w:ascii="Cambria Math" w:eastAsia="Times New Roman" w:hAnsi="Cambria Math"/>
                        <w:sz w:val="24"/>
                        <w:szCs w:val="24"/>
                      </w:rPr>
                      <m:t>,</m:t>
                    </m:r>
                    <m:r>
                      <w:rPr>
                        <w:rFonts w:ascii="Cambria Math" w:eastAsia="Times New Roman" w:hAnsi="Cambria Math"/>
                        <w:sz w:val="24"/>
                        <w:szCs w:val="24"/>
                      </w:rPr>
                      <m:t>y</m:t>
                    </m:r>
                  </m:sub>
                  <m:sup/>
                  <m:e>
                    <m:sSup>
                      <m:sSupPr>
                        <m:ctrlPr>
                          <w:rPr>
                            <w:rFonts w:ascii="Cambria Math" w:eastAsia="Times New Roman" w:hAnsi="Cambria Math"/>
                            <w:sz w:val="24"/>
                            <w:szCs w:val="24"/>
                          </w:rPr>
                        </m:ctrlPr>
                      </m:sSupPr>
                      <m:e>
                        <m:d>
                          <m:dPr>
                            <m:ctrlPr>
                              <w:rPr>
                                <w:rFonts w:ascii="Cambria Math" w:eastAsia="Times New Roman" w:hAnsi="Cambria Math"/>
                                <w:sz w:val="24"/>
                                <w:szCs w:val="24"/>
                              </w:rPr>
                            </m:ctrlPr>
                          </m:dPr>
                          <m:e>
                            <m:d>
                              <m:dPr>
                                <m:ctrlPr>
                                  <w:rPr>
                                    <w:rFonts w:ascii="Cambria Math" w:eastAsia="Times New Roman" w:hAnsi="Cambria Math"/>
                                    <w:sz w:val="24"/>
                                    <w:szCs w:val="24"/>
                                  </w:rPr>
                                </m:ctrlPr>
                              </m:dPr>
                              <m:e>
                                <m:sSub>
                                  <m:sSubPr>
                                    <m:ctrlPr>
                                      <w:rPr>
                                        <w:rFonts w:ascii="Cambria Math" w:eastAsia="Times New Roman" w:hAnsi="Cambria Math"/>
                                        <w:sz w:val="24"/>
                                        <w:szCs w:val="24"/>
                                      </w:rPr>
                                    </m:ctrlPr>
                                  </m:sSubPr>
                                  <m:e>
                                    <m:r>
                                      <w:rPr>
                                        <w:rFonts w:ascii="Cambria Math" w:eastAsia="Times New Roman" w:hAnsi="Cambria Math"/>
                                        <w:sz w:val="24"/>
                                        <w:szCs w:val="24"/>
                                      </w:rPr>
                                      <m:t>E</m:t>
                                    </m:r>
                                  </m:e>
                                  <m:sub>
                                    <m:r>
                                      <m:rPr>
                                        <m:sty m:val="p"/>
                                      </m:rPr>
                                      <w:rPr>
                                        <w:rFonts w:ascii="Cambria Math" w:eastAsia="Times New Roman" w:hAnsi="Cambria Math"/>
                                        <w:sz w:val="24"/>
                                        <w:szCs w:val="24"/>
                                      </w:rPr>
                                      <m:t>11</m:t>
                                    </m:r>
                                    <m:r>
                                      <w:rPr>
                                        <w:rFonts w:ascii="Cambria Math" w:eastAsia="Times New Roman" w:hAnsi="Cambria Math"/>
                                        <w:sz w:val="24"/>
                                        <w:szCs w:val="24"/>
                                      </w:rPr>
                                      <m:t>xy</m:t>
                                    </m:r>
                                  </m:sub>
                                </m:sSub>
                                <m:r>
                                  <m:rPr>
                                    <m:sty m:val="p"/>
                                  </m:rPr>
                                  <w:rPr>
                                    <w:rFonts w:ascii="Cambria Math" w:eastAsia="Times New Roman" w:hAnsi="Cambria Math"/>
                                    <w:sz w:val="24"/>
                                    <w:szCs w:val="24"/>
                                  </w:rPr>
                                  <m:t>∙</m:t>
                                </m:r>
                                <m:sSub>
                                  <m:sSubPr>
                                    <m:ctrlPr>
                                      <w:rPr>
                                        <w:rFonts w:ascii="Cambria Math" w:eastAsia="Times New Roman" w:hAnsi="Cambria Math"/>
                                        <w:sz w:val="24"/>
                                        <w:szCs w:val="24"/>
                                      </w:rPr>
                                    </m:ctrlPr>
                                  </m:sSubPr>
                                  <m:e>
                                    <m:r>
                                      <w:rPr>
                                        <w:rFonts w:ascii="Cambria Math" w:eastAsia="Times New Roman" w:hAnsi="Cambria Math"/>
                                        <w:sz w:val="24"/>
                                        <w:szCs w:val="24"/>
                                      </w:rPr>
                                      <m:t>a</m:t>
                                    </m:r>
                                  </m:e>
                                  <m:sub>
                                    <m:r>
                                      <m:rPr>
                                        <m:sty m:val="p"/>
                                      </m:rPr>
                                      <w:rPr>
                                        <w:rFonts w:ascii="Cambria Math" w:eastAsia="Times New Roman" w:hAnsi="Cambria Math"/>
                                        <w:sz w:val="24"/>
                                        <w:szCs w:val="24"/>
                                      </w:rPr>
                                      <m:t>11</m:t>
                                    </m:r>
                                  </m:sub>
                                </m:sSub>
                                <m:r>
                                  <m:rPr>
                                    <m:sty m:val="p"/>
                                  </m:rPr>
                                  <w:rPr>
                                    <w:rFonts w:ascii="Cambria Math" w:eastAsia="Times New Roman" w:hAnsi="Cambria Math"/>
                                    <w:sz w:val="24"/>
                                    <w:szCs w:val="24"/>
                                  </w:rPr>
                                  <m:t>-</m:t>
                                </m:r>
                                <m:sSub>
                                  <m:sSubPr>
                                    <m:ctrlPr>
                                      <w:rPr>
                                        <w:rFonts w:ascii="Cambria Math" w:eastAsia="Times New Roman" w:hAnsi="Cambria Math"/>
                                        <w:sz w:val="24"/>
                                        <w:szCs w:val="24"/>
                                      </w:rPr>
                                    </m:ctrlPr>
                                  </m:sSubPr>
                                  <m:e>
                                    <m:r>
                                      <w:rPr>
                                        <w:rFonts w:ascii="Cambria Math" w:eastAsia="Times New Roman" w:hAnsi="Cambria Math"/>
                                        <w:sz w:val="24"/>
                                        <w:szCs w:val="24"/>
                                      </w:rPr>
                                      <m:t>b</m:t>
                                    </m:r>
                                  </m:e>
                                  <m:sub>
                                    <m:r>
                                      <m:rPr>
                                        <m:sty m:val="p"/>
                                      </m:rPr>
                                      <w:rPr>
                                        <w:rFonts w:ascii="Cambria Math" w:eastAsia="Times New Roman" w:hAnsi="Cambria Math"/>
                                        <w:sz w:val="24"/>
                                        <w:szCs w:val="24"/>
                                      </w:rPr>
                                      <m:t>11</m:t>
                                    </m:r>
                                  </m:sub>
                                </m:sSub>
                              </m:e>
                            </m:d>
                            <m:r>
                              <m:rPr>
                                <m:sty m:val="p"/>
                              </m:rPr>
                              <w:rPr>
                                <w:rFonts w:ascii="Cambria Math" w:eastAsia="Times New Roman" w:hAnsi="Cambria Math"/>
                                <w:sz w:val="24"/>
                                <w:szCs w:val="24"/>
                              </w:rPr>
                              <m:t>-</m:t>
                            </m:r>
                            <m:d>
                              <m:dPr>
                                <m:ctrlPr>
                                  <w:rPr>
                                    <w:rFonts w:ascii="Cambria Math" w:eastAsia="Times New Roman" w:hAnsi="Cambria Math"/>
                                    <w:sz w:val="24"/>
                                    <w:szCs w:val="24"/>
                                  </w:rPr>
                                </m:ctrlPr>
                              </m:dPr>
                              <m:e>
                                <m:sSub>
                                  <m:sSubPr>
                                    <m:ctrlPr>
                                      <w:rPr>
                                        <w:rFonts w:ascii="Cambria Math" w:eastAsia="Times New Roman" w:hAnsi="Cambria Math"/>
                                        <w:sz w:val="24"/>
                                        <w:szCs w:val="24"/>
                                      </w:rPr>
                                    </m:ctrlPr>
                                  </m:sSubPr>
                                  <m:e>
                                    <m:r>
                                      <w:rPr>
                                        <w:rFonts w:ascii="Cambria Math" w:eastAsia="Times New Roman" w:hAnsi="Cambria Math"/>
                                        <w:sz w:val="24"/>
                                        <w:szCs w:val="24"/>
                                      </w:rPr>
                                      <m:t>E</m:t>
                                    </m:r>
                                  </m:e>
                                  <m:sub>
                                    <m:r>
                                      <m:rPr>
                                        <m:sty m:val="p"/>
                                      </m:rPr>
                                      <w:rPr>
                                        <w:rFonts w:ascii="Cambria Math" w:eastAsia="Times New Roman" w:hAnsi="Cambria Math"/>
                                        <w:sz w:val="24"/>
                                        <w:szCs w:val="24"/>
                                      </w:rPr>
                                      <m:t>12</m:t>
                                    </m:r>
                                    <m:r>
                                      <w:rPr>
                                        <w:rFonts w:ascii="Cambria Math" w:eastAsia="Times New Roman" w:hAnsi="Cambria Math"/>
                                        <w:sz w:val="24"/>
                                        <w:szCs w:val="24"/>
                                      </w:rPr>
                                      <m:t>xy</m:t>
                                    </m:r>
                                  </m:sub>
                                </m:sSub>
                                <m:r>
                                  <m:rPr>
                                    <m:sty m:val="p"/>
                                  </m:rPr>
                                  <w:rPr>
                                    <w:rFonts w:ascii="Cambria Math" w:eastAsia="Times New Roman" w:hAnsi="Cambria Math"/>
                                    <w:sz w:val="24"/>
                                    <w:szCs w:val="24"/>
                                  </w:rPr>
                                  <m:t>∙</m:t>
                                </m:r>
                                <m:sSub>
                                  <m:sSubPr>
                                    <m:ctrlPr>
                                      <w:rPr>
                                        <w:rFonts w:ascii="Cambria Math" w:eastAsia="Times New Roman" w:hAnsi="Cambria Math"/>
                                        <w:sz w:val="24"/>
                                        <w:szCs w:val="24"/>
                                      </w:rPr>
                                    </m:ctrlPr>
                                  </m:sSubPr>
                                  <m:e>
                                    <m:r>
                                      <w:rPr>
                                        <w:rFonts w:ascii="Cambria Math" w:eastAsia="Times New Roman" w:hAnsi="Cambria Math"/>
                                        <w:sz w:val="24"/>
                                        <w:szCs w:val="24"/>
                                      </w:rPr>
                                      <m:t>a</m:t>
                                    </m:r>
                                  </m:e>
                                  <m:sub>
                                    <m:r>
                                      <m:rPr>
                                        <m:sty m:val="p"/>
                                      </m:rPr>
                                      <w:rPr>
                                        <w:rFonts w:ascii="Cambria Math" w:eastAsia="Times New Roman" w:hAnsi="Cambria Math"/>
                                        <w:sz w:val="24"/>
                                        <w:szCs w:val="24"/>
                                      </w:rPr>
                                      <m:t>12</m:t>
                                    </m:r>
                                  </m:sub>
                                </m:sSub>
                                <m:r>
                                  <m:rPr>
                                    <m:sty m:val="p"/>
                                  </m:rPr>
                                  <w:rPr>
                                    <w:rFonts w:ascii="Cambria Math" w:eastAsia="Times New Roman" w:hAnsi="Cambria Math"/>
                                    <w:sz w:val="24"/>
                                    <w:szCs w:val="24"/>
                                  </w:rPr>
                                  <m:t>-</m:t>
                                </m:r>
                                <m:sSub>
                                  <m:sSubPr>
                                    <m:ctrlPr>
                                      <w:rPr>
                                        <w:rFonts w:ascii="Cambria Math" w:eastAsia="Times New Roman" w:hAnsi="Cambria Math"/>
                                        <w:sz w:val="24"/>
                                        <w:szCs w:val="24"/>
                                      </w:rPr>
                                    </m:ctrlPr>
                                  </m:sSubPr>
                                  <m:e>
                                    <m:r>
                                      <w:rPr>
                                        <w:rFonts w:ascii="Cambria Math" w:eastAsia="Times New Roman" w:hAnsi="Cambria Math"/>
                                        <w:sz w:val="24"/>
                                        <w:szCs w:val="24"/>
                                      </w:rPr>
                                      <m:t>b</m:t>
                                    </m:r>
                                  </m:e>
                                  <m:sub>
                                    <m:r>
                                      <m:rPr>
                                        <m:sty m:val="p"/>
                                      </m:rPr>
                                      <w:rPr>
                                        <w:rFonts w:ascii="Cambria Math" w:eastAsia="Times New Roman" w:hAnsi="Cambria Math"/>
                                        <w:sz w:val="24"/>
                                        <w:szCs w:val="24"/>
                                      </w:rPr>
                                      <m:t>12</m:t>
                                    </m:r>
                                  </m:sub>
                                </m:sSub>
                              </m:e>
                            </m:d>
                          </m:e>
                        </m:d>
                      </m:e>
                      <m:sup>
                        <m:r>
                          <m:rPr>
                            <m:sty m:val="p"/>
                          </m:rPr>
                          <w:rPr>
                            <w:rFonts w:ascii="Cambria Math" w:eastAsia="Times New Roman" w:hAnsi="Cambria Math"/>
                            <w:sz w:val="24"/>
                            <w:szCs w:val="24"/>
                          </w:rPr>
                          <m:t>2</m:t>
                        </m:r>
                      </m:sup>
                    </m:sSup>
                  </m:e>
                </m:nary>
              </m:oMath>
            </m:oMathPara>
          </w:p>
        </w:tc>
        <w:tc>
          <w:tcPr>
            <w:tcW w:w="805" w:type="dxa"/>
            <w:tcBorders>
              <w:top w:val="nil"/>
              <w:left w:val="nil"/>
              <w:bottom w:val="nil"/>
              <w:right w:val="nil"/>
            </w:tcBorders>
            <w:vAlign w:val="center"/>
            <w:hideMark/>
          </w:tcPr>
          <w:p w14:paraId="2362F0C6" w14:textId="77777777" w:rsidR="00056896" w:rsidRPr="00B57F5D" w:rsidRDefault="00056896" w:rsidP="002F031F">
            <w:pPr>
              <w:spacing w:after="0" w:line="240" w:lineRule="auto"/>
              <w:jc w:val="both"/>
              <w:rPr>
                <w:rFonts w:ascii="Times New Roman" w:eastAsia="Times New Roman" w:hAnsi="Times New Roman"/>
                <w:sz w:val="24"/>
                <w:szCs w:val="24"/>
              </w:rPr>
            </w:pPr>
            <w:r w:rsidRPr="00B57F5D">
              <w:rPr>
                <w:rFonts w:ascii="Times New Roman" w:eastAsia="Times New Roman" w:hAnsi="Times New Roman"/>
                <w:sz w:val="24"/>
                <w:szCs w:val="24"/>
              </w:rPr>
              <w:t>(</w:t>
            </w:r>
            <w:r w:rsidR="00D30C29" w:rsidRPr="00B57F5D">
              <w:rPr>
                <w:rFonts w:ascii="Times New Roman" w:eastAsia="Times New Roman" w:hAnsi="Times New Roman"/>
                <w:sz w:val="24"/>
                <w:szCs w:val="24"/>
              </w:rPr>
              <w:t>3</w:t>
            </w:r>
            <w:r w:rsidRPr="00B57F5D">
              <w:rPr>
                <w:rFonts w:ascii="Times New Roman" w:eastAsia="Times New Roman" w:hAnsi="Times New Roman"/>
                <w:sz w:val="24"/>
                <w:szCs w:val="24"/>
              </w:rPr>
              <w:t>)</w:t>
            </w:r>
          </w:p>
        </w:tc>
      </w:tr>
    </w:tbl>
    <w:p w14:paraId="2A75F80E" w14:textId="77777777" w:rsidR="00056896" w:rsidRPr="00B57F5D" w:rsidRDefault="00056896" w:rsidP="002F031F">
      <w:pPr>
        <w:spacing w:after="0" w:line="240" w:lineRule="auto"/>
        <w:jc w:val="both"/>
        <w:rPr>
          <w:rFonts w:ascii="Times New Roman" w:eastAsia="Times New Roman" w:hAnsi="Times New Roman"/>
          <w:sz w:val="24"/>
          <w:szCs w:val="24"/>
        </w:rPr>
      </w:pPr>
    </w:p>
    <w:p w14:paraId="0AB9F473" w14:textId="77777777" w:rsidR="00056896" w:rsidRPr="00B57F5D" w:rsidRDefault="00056896" w:rsidP="002F031F">
      <w:pPr>
        <w:spacing w:after="0" w:line="240" w:lineRule="auto"/>
        <w:jc w:val="both"/>
        <w:rPr>
          <w:rFonts w:ascii="Times New Roman" w:eastAsia="Times New Roman" w:hAnsi="Times New Roman"/>
          <w:sz w:val="24"/>
          <w:szCs w:val="24"/>
        </w:rPr>
      </w:pPr>
      <w:r w:rsidRPr="00B57F5D">
        <w:rPr>
          <w:rFonts w:ascii="Times New Roman" w:eastAsia="Times New Roman" w:hAnsi="Times New Roman"/>
          <w:sz w:val="24"/>
          <w:szCs w:val="24"/>
        </w:rPr>
        <w:lastRenderedPageBreak/>
        <w:t xml:space="preserve">where </w:t>
      </w:r>
      <m:oMath>
        <m:sSub>
          <m:sSubPr>
            <m:ctrlPr>
              <w:rPr>
                <w:rFonts w:ascii="Cambria Math" w:eastAsia="Times New Roman" w:hAnsi="Cambria Math"/>
                <w:sz w:val="24"/>
                <w:szCs w:val="24"/>
              </w:rPr>
            </m:ctrlPr>
          </m:sSubPr>
          <m:e>
            <m:r>
              <w:rPr>
                <w:rFonts w:ascii="Cambria Math" w:eastAsia="Times New Roman" w:hAnsi="Cambria Math"/>
                <w:sz w:val="24"/>
                <w:szCs w:val="24"/>
              </w:rPr>
              <m:t>E</m:t>
            </m:r>
          </m:e>
          <m:sub>
            <m:r>
              <m:rPr>
                <m:sty m:val="p"/>
              </m:rPr>
              <w:rPr>
                <w:rFonts w:ascii="Cambria Math" w:eastAsia="Times New Roman" w:hAnsi="Cambria Math"/>
                <w:sz w:val="24"/>
                <w:szCs w:val="24"/>
              </w:rPr>
              <m:t>11</m:t>
            </m:r>
            <m:r>
              <w:rPr>
                <w:rFonts w:ascii="Cambria Math" w:eastAsia="Times New Roman" w:hAnsi="Cambria Math"/>
                <w:sz w:val="24"/>
                <w:szCs w:val="24"/>
              </w:rPr>
              <m:t>xy</m:t>
            </m:r>
          </m:sub>
        </m:sSub>
      </m:oMath>
      <w:r w:rsidRPr="00B57F5D">
        <w:rPr>
          <w:rFonts w:ascii="Times New Roman" w:eastAsia="Times New Roman" w:hAnsi="Times New Roman"/>
          <w:sz w:val="24"/>
          <w:szCs w:val="24"/>
        </w:rPr>
        <w:t xml:space="preserve"> and </w:t>
      </w:r>
      <m:oMath>
        <m:sSub>
          <m:sSubPr>
            <m:ctrlPr>
              <w:rPr>
                <w:rFonts w:ascii="Cambria Math" w:eastAsia="Times New Roman" w:hAnsi="Cambria Math"/>
                <w:sz w:val="24"/>
                <w:szCs w:val="24"/>
              </w:rPr>
            </m:ctrlPr>
          </m:sSubPr>
          <m:e>
            <m:r>
              <w:rPr>
                <w:rFonts w:ascii="Cambria Math" w:eastAsia="Times New Roman" w:hAnsi="Cambria Math"/>
                <w:sz w:val="24"/>
                <w:szCs w:val="24"/>
              </w:rPr>
              <m:t>E</m:t>
            </m:r>
          </m:e>
          <m:sub>
            <m:r>
              <m:rPr>
                <m:sty m:val="p"/>
              </m:rPr>
              <w:rPr>
                <w:rFonts w:ascii="Cambria Math" w:eastAsia="Times New Roman" w:hAnsi="Cambria Math"/>
                <w:sz w:val="24"/>
                <w:szCs w:val="24"/>
              </w:rPr>
              <m:t>12</m:t>
            </m:r>
            <m:r>
              <w:rPr>
                <w:rFonts w:ascii="Cambria Math" w:eastAsia="Times New Roman" w:hAnsi="Cambria Math"/>
                <w:sz w:val="24"/>
                <w:szCs w:val="24"/>
              </w:rPr>
              <m:t>xy</m:t>
            </m:r>
          </m:sub>
        </m:sSub>
      </m:oMath>
      <w:r w:rsidRPr="00B57F5D">
        <w:rPr>
          <w:rFonts w:ascii="Times New Roman" w:eastAsia="Times New Roman" w:hAnsi="Times New Roman"/>
          <w:sz w:val="24"/>
          <w:szCs w:val="24"/>
        </w:rPr>
        <w:t xml:space="preserve"> denote the intensity of pixels at the edges of the two overlapping tiles, while </w:t>
      </w:r>
      <m:oMath>
        <m:sSub>
          <m:sSubPr>
            <m:ctrlPr>
              <w:rPr>
                <w:rFonts w:ascii="Cambria Math" w:eastAsia="Times New Roman" w:hAnsi="Cambria Math"/>
                <w:sz w:val="24"/>
                <w:szCs w:val="24"/>
              </w:rPr>
            </m:ctrlPr>
          </m:sSubPr>
          <m:e>
            <m:r>
              <w:rPr>
                <w:rFonts w:ascii="Cambria Math" w:eastAsia="Times New Roman" w:hAnsi="Cambria Math"/>
                <w:sz w:val="24"/>
                <w:szCs w:val="24"/>
              </w:rPr>
              <m:t>a</m:t>
            </m:r>
          </m:e>
          <m:sub>
            <m:r>
              <w:rPr>
                <w:rFonts w:ascii="Cambria Math" w:eastAsia="Times New Roman" w:hAnsi="Cambria Math"/>
                <w:sz w:val="24"/>
                <w:szCs w:val="24"/>
              </w:rPr>
              <m:t>ij</m:t>
            </m:r>
          </m:sub>
        </m:sSub>
      </m:oMath>
      <w:r w:rsidRPr="00B57F5D">
        <w:rPr>
          <w:rFonts w:ascii="Times New Roman" w:eastAsia="Times New Roman" w:hAnsi="Times New Roman"/>
          <w:sz w:val="24"/>
          <w:szCs w:val="24"/>
        </w:rPr>
        <w:t xml:space="preserve"> and </w:t>
      </w:r>
      <m:oMath>
        <m:sSub>
          <m:sSubPr>
            <m:ctrlPr>
              <w:rPr>
                <w:rFonts w:ascii="Cambria Math" w:eastAsia="Times New Roman" w:hAnsi="Cambria Math"/>
                <w:sz w:val="24"/>
                <w:szCs w:val="24"/>
              </w:rPr>
            </m:ctrlPr>
          </m:sSubPr>
          <m:e>
            <m:r>
              <w:rPr>
                <w:rFonts w:ascii="Cambria Math" w:eastAsia="Times New Roman" w:hAnsi="Cambria Math"/>
                <w:sz w:val="24"/>
                <w:szCs w:val="24"/>
              </w:rPr>
              <m:t>b</m:t>
            </m:r>
          </m:e>
          <m:sub>
            <m:r>
              <w:rPr>
                <w:rFonts w:ascii="Cambria Math" w:eastAsia="Times New Roman" w:hAnsi="Cambria Math"/>
                <w:sz w:val="24"/>
                <w:szCs w:val="24"/>
              </w:rPr>
              <m:t>ij</m:t>
            </m:r>
          </m:sub>
        </m:sSub>
      </m:oMath>
      <w:r w:rsidRPr="00B57F5D">
        <w:rPr>
          <w:rFonts w:ascii="Times New Roman" w:eastAsia="Times New Roman" w:hAnsi="Times New Roman"/>
          <w:sz w:val="24"/>
          <w:szCs w:val="24"/>
        </w:rPr>
        <w:t xml:space="preserve"> are the optimized parameters for their respective tiles. The resulting parameters are used to modify the tiles using Eq. </w:t>
      </w:r>
      <w:r w:rsidR="00D30C29" w:rsidRPr="00B57F5D">
        <w:rPr>
          <w:rFonts w:ascii="Times New Roman" w:eastAsia="Times New Roman" w:hAnsi="Times New Roman"/>
          <w:sz w:val="24"/>
          <w:szCs w:val="24"/>
        </w:rPr>
        <w:t>2</w:t>
      </w:r>
      <w:r w:rsidRPr="00B57F5D">
        <w:rPr>
          <w:rFonts w:ascii="Times New Roman" w:eastAsia="Times New Roman" w:hAnsi="Times New Roman"/>
          <w:sz w:val="24"/>
          <w:szCs w:val="24"/>
        </w:rPr>
        <w:t xml:space="preserve">. Importantly, the optimization underlies the constraints that </w:t>
      </w:r>
      <m:oMath>
        <m:r>
          <w:rPr>
            <w:rFonts w:ascii="Cambria Math" w:eastAsia="Times New Roman" w:hAnsi="Cambria Math"/>
            <w:sz w:val="24"/>
            <w:szCs w:val="24"/>
          </w:rPr>
          <m:t>a</m:t>
        </m:r>
      </m:oMath>
      <w:r w:rsidRPr="00B57F5D">
        <w:rPr>
          <w:rFonts w:ascii="Times New Roman" w:eastAsia="Times New Roman" w:hAnsi="Times New Roman"/>
          <w:sz w:val="24"/>
          <w:szCs w:val="24"/>
        </w:rPr>
        <w:t xml:space="preserve"> must be greater than one, and </w:t>
      </w:r>
      <m:oMath>
        <m:r>
          <w:rPr>
            <w:rFonts w:ascii="Cambria Math" w:eastAsia="Times New Roman" w:hAnsi="Cambria Math"/>
            <w:sz w:val="24"/>
            <w:szCs w:val="24"/>
          </w:rPr>
          <m:t>b</m:t>
        </m:r>
      </m:oMath>
      <w:r w:rsidRPr="00B57F5D">
        <w:rPr>
          <w:rFonts w:ascii="Times New Roman" w:eastAsia="Times New Roman" w:hAnsi="Times New Roman"/>
          <w:sz w:val="24"/>
          <w:szCs w:val="24"/>
        </w:rPr>
        <w:t xml:space="preserve"> must be greater than zero in order to avoid negative intensities, and reduce losses in precision. The cost function for the remaining cases is constructed similarly. To reduce the computational cost of the optimization, intensities in Eq. </w:t>
      </w:r>
      <w:r w:rsidR="00D30C29" w:rsidRPr="00B57F5D">
        <w:rPr>
          <w:rFonts w:ascii="Times New Roman" w:eastAsia="Times New Roman" w:hAnsi="Times New Roman"/>
          <w:sz w:val="24"/>
          <w:szCs w:val="24"/>
        </w:rPr>
        <w:t>3</w:t>
      </w:r>
      <w:r w:rsidRPr="00B57F5D">
        <w:rPr>
          <w:rFonts w:ascii="Times New Roman" w:eastAsia="Times New Roman" w:hAnsi="Times New Roman"/>
          <w:sz w:val="24"/>
          <w:szCs w:val="24"/>
        </w:rPr>
        <w:t xml:space="preserve"> are binned to one-fourth resolution.</w:t>
      </w:r>
    </w:p>
    <w:p w14:paraId="1AE39E92" w14:textId="77777777" w:rsidR="00553684" w:rsidRPr="00B57F5D" w:rsidRDefault="00553684" w:rsidP="002F031F">
      <w:pPr>
        <w:spacing w:after="0" w:line="240" w:lineRule="auto"/>
        <w:jc w:val="both"/>
        <w:rPr>
          <w:rFonts w:ascii="Times New Roman" w:eastAsia="Times New Roman" w:hAnsi="Times New Roman"/>
          <w:sz w:val="24"/>
          <w:szCs w:val="24"/>
        </w:rPr>
      </w:pPr>
    </w:p>
    <w:p w14:paraId="294702C2" w14:textId="31506ABA" w:rsidR="00553684" w:rsidRPr="00B57F5D" w:rsidRDefault="00553684" w:rsidP="002F031F">
      <w:pPr>
        <w:spacing w:after="0" w:line="240" w:lineRule="auto"/>
        <w:jc w:val="both"/>
        <w:rPr>
          <w:rFonts w:ascii="Times New Roman" w:hAnsi="Times New Roman"/>
          <w:b/>
          <w:sz w:val="24"/>
          <w:szCs w:val="24"/>
        </w:rPr>
      </w:pPr>
      <w:r w:rsidRPr="00B57F5D">
        <w:rPr>
          <w:rFonts w:ascii="Times New Roman" w:hAnsi="Times New Roman"/>
          <w:b/>
          <w:sz w:val="24"/>
          <w:szCs w:val="24"/>
        </w:rPr>
        <w:t xml:space="preserve">Algorithm </w:t>
      </w:r>
      <w:r w:rsidR="00DE448B" w:rsidRPr="00B57F5D">
        <w:rPr>
          <w:rFonts w:ascii="Times New Roman" w:hAnsi="Times New Roman"/>
          <w:b/>
          <w:sz w:val="24"/>
          <w:szCs w:val="24"/>
        </w:rPr>
        <w:t>t</w:t>
      </w:r>
      <w:r w:rsidRPr="00B57F5D">
        <w:rPr>
          <w:rFonts w:ascii="Times New Roman" w:hAnsi="Times New Roman"/>
          <w:b/>
          <w:sz w:val="24"/>
          <w:szCs w:val="24"/>
        </w:rPr>
        <w:t>esting</w:t>
      </w:r>
    </w:p>
    <w:p w14:paraId="24419D67" w14:textId="4466F7BE" w:rsidR="00553684" w:rsidRPr="00B57F5D" w:rsidRDefault="00553684" w:rsidP="002F031F">
      <w:pPr>
        <w:spacing w:after="0" w:line="240" w:lineRule="auto"/>
        <w:jc w:val="both"/>
        <w:rPr>
          <w:rFonts w:ascii="Times New Roman" w:eastAsia="Times New Roman" w:hAnsi="Times New Roman"/>
          <w:sz w:val="24"/>
          <w:szCs w:val="24"/>
        </w:rPr>
      </w:pPr>
      <w:r w:rsidRPr="00B57F5D">
        <w:rPr>
          <w:rFonts w:ascii="Times New Roman" w:eastAsia="Times New Roman" w:hAnsi="Times New Roman"/>
          <w:sz w:val="24"/>
          <w:szCs w:val="24"/>
        </w:rPr>
        <w:t xml:space="preserve">We </w:t>
      </w:r>
      <w:r w:rsidR="00F3760C">
        <w:rPr>
          <w:rFonts w:ascii="Times New Roman" w:eastAsia="Times New Roman" w:hAnsi="Times New Roman"/>
          <w:sz w:val="24"/>
          <w:szCs w:val="24"/>
        </w:rPr>
        <w:t>validated</w:t>
      </w:r>
      <w:r w:rsidR="00F3760C" w:rsidRPr="00B57F5D">
        <w:rPr>
          <w:rFonts w:ascii="Times New Roman" w:eastAsia="Times New Roman" w:hAnsi="Times New Roman"/>
          <w:sz w:val="24"/>
          <w:szCs w:val="24"/>
        </w:rPr>
        <w:t xml:space="preserve"> </w:t>
      </w:r>
      <w:r w:rsidRPr="00B57F5D">
        <w:rPr>
          <w:rFonts w:ascii="Times New Roman" w:eastAsia="Times New Roman" w:hAnsi="Times New Roman"/>
          <w:sz w:val="24"/>
          <w:szCs w:val="24"/>
        </w:rPr>
        <w:t xml:space="preserve">the </w:t>
      </w:r>
      <w:r w:rsidR="00F3760C">
        <w:rPr>
          <w:rFonts w:ascii="Times New Roman" w:eastAsia="Times New Roman" w:hAnsi="Times New Roman"/>
          <w:sz w:val="24"/>
          <w:szCs w:val="24"/>
        </w:rPr>
        <w:t>image processing pipeline</w:t>
      </w:r>
      <w:r w:rsidR="00F3760C" w:rsidRPr="00B57F5D">
        <w:rPr>
          <w:rFonts w:ascii="Times New Roman" w:eastAsia="Times New Roman" w:hAnsi="Times New Roman"/>
          <w:sz w:val="24"/>
          <w:szCs w:val="24"/>
        </w:rPr>
        <w:t xml:space="preserve"> </w:t>
      </w:r>
      <w:r w:rsidRPr="00B57F5D">
        <w:rPr>
          <w:rFonts w:ascii="Times New Roman" w:eastAsia="Times New Roman" w:hAnsi="Times New Roman"/>
          <w:sz w:val="24"/>
          <w:szCs w:val="24"/>
        </w:rPr>
        <w:t xml:space="preserve">on 24 late stage Drosophila embryos expressing CD8::GFP under the </w:t>
      </w:r>
      <w:r w:rsidRPr="00B57F5D">
        <w:rPr>
          <w:rFonts w:ascii="Times New Roman" w:eastAsia="Times New Roman" w:hAnsi="Times New Roman"/>
          <w:i/>
          <w:sz w:val="24"/>
          <w:szCs w:val="24"/>
        </w:rPr>
        <w:t>en</w:t>
      </w:r>
      <w:r w:rsidR="0017732B" w:rsidRPr="00B57F5D">
        <w:rPr>
          <w:rFonts w:ascii="Times New Roman" w:eastAsia="Times New Roman" w:hAnsi="Times New Roman"/>
          <w:i/>
          <w:sz w:val="24"/>
          <w:szCs w:val="24"/>
        </w:rPr>
        <w:t>grailed</w:t>
      </w:r>
      <w:r w:rsidRPr="00B57F5D">
        <w:rPr>
          <w:rFonts w:ascii="Times New Roman" w:eastAsia="Times New Roman" w:hAnsi="Times New Roman"/>
          <w:sz w:val="24"/>
          <w:szCs w:val="24"/>
        </w:rPr>
        <w:t xml:space="preserve"> </w:t>
      </w:r>
      <w:r w:rsidR="0017732B" w:rsidRPr="00B57F5D">
        <w:rPr>
          <w:rFonts w:ascii="Times New Roman" w:eastAsia="Times New Roman" w:hAnsi="Times New Roman"/>
          <w:sz w:val="24"/>
          <w:szCs w:val="24"/>
        </w:rPr>
        <w:t>enhancer</w:t>
      </w:r>
      <w:r w:rsidRPr="00B57F5D">
        <w:rPr>
          <w:rFonts w:ascii="Times New Roman" w:eastAsia="Times New Roman" w:hAnsi="Times New Roman"/>
          <w:sz w:val="24"/>
          <w:szCs w:val="24"/>
        </w:rPr>
        <w:t>. En</w:t>
      </w:r>
      <w:r w:rsidR="0017732B" w:rsidRPr="00B57F5D">
        <w:rPr>
          <w:rFonts w:ascii="Times New Roman" w:eastAsia="Times New Roman" w:hAnsi="Times New Roman"/>
          <w:sz w:val="24"/>
          <w:szCs w:val="24"/>
        </w:rPr>
        <w:t>grailed</w:t>
      </w:r>
      <w:r w:rsidRPr="00B57F5D">
        <w:rPr>
          <w:rFonts w:ascii="Times New Roman" w:eastAsia="Times New Roman" w:hAnsi="Times New Roman"/>
          <w:sz w:val="24"/>
          <w:szCs w:val="24"/>
        </w:rPr>
        <w:t xml:space="preserve"> </w:t>
      </w:r>
      <w:r w:rsidR="0017732B" w:rsidRPr="00B57F5D">
        <w:rPr>
          <w:rFonts w:ascii="Times New Roman" w:eastAsia="Times New Roman" w:hAnsi="Times New Roman"/>
          <w:sz w:val="24"/>
          <w:szCs w:val="24"/>
        </w:rPr>
        <w:t xml:space="preserve">is expressed in </w:t>
      </w:r>
      <w:r w:rsidRPr="00B57F5D">
        <w:rPr>
          <w:rFonts w:ascii="Times New Roman" w:eastAsia="Times New Roman" w:hAnsi="Times New Roman"/>
          <w:sz w:val="24"/>
          <w:szCs w:val="24"/>
        </w:rPr>
        <w:t>the posterior compartment</w:t>
      </w:r>
      <w:r w:rsidR="0017732B" w:rsidRPr="00B57F5D">
        <w:rPr>
          <w:rFonts w:ascii="Times New Roman" w:eastAsia="Times New Roman" w:hAnsi="Times New Roman"/>
          <w:sz w:val="24"/>
          <w:szCs w:val="24"/>
        </w:rPr>
        <w:t>s</w:t>
      </w:r>
      <w:r w:rsidRPr="00B57F5D">
        <w:rPr>
          <w:rFonts w:ascii="Times New Roman" w:eastAsia="Times New Roman" w:hAnsi="Times New Roman"/>
          <w:sz w:val="24"/>
          <w:szCs w:val="24"/>
        </w:rPr>
        <w:t xml:space="preserve"> of embryonic segments</w:t>
      </w:r>
      <w:r w:rsidR="00AC3949" w:rsidRPr="00B57F5D">
        <w:rPr>
          <w:rFonts w:ascii="Times New Roman" w:eastAsia="Times New Roman" w:hAnsi="Times New Roman"/>
          <w:sz w:val="24"/>
          <w:szCs w:val="24"/>
        </w:rPr>
        <w:t xml:space="preserve"> </w:t>
      </w:r>
      <w:r w:rsidR="00AC3949" w:rsidRPr="00F35AB0">
        <w:rPr>
          <w:rFonts w:ascii="Times New Roman" w:eastAsia="Times New Roman" w:hAnsi="Times New Roman"/>
          <w:sz w:val="24"/>
          <w:szCs w:val="24"/>
        </w:rPr>
        <w:fldChar w:fldCharType="begin"/>
      </w:r>
      <w:r w:rsidR="00136630">
        <w:rPr>
          <w:rFonts w:ascii="Times New Roman" w:eastAsia="Times New Roman" w:hAnsi="Times New Roman"/>
          <w:sz w:val="24"/>
          <w:szCs w:val="24"/>
        </w:rPr>
        <w:instrText xml:space="preserve"> ADDIN ZOTERO_ITEM CSL_CITATION {"citationID":"2da2najgj3","properties":{"formattedCitation":"(20)","plainCitation":"(20)"},"citationItems":[{"id":846,"uris":["http://zotero.org/users/2009205/items/5VHUXRR6"],"uri":["http://zotero.org/users/2009205/items/5VHUXRR6"],"itemData":{"id":846,"type":"article-journal","title":"The engrailed locus of drosophila: In situ localization of transcripts reveals compartment-specific expression","container-title":"Cell","page":"45-53","volume":"40","issue":"1","source":"ScienceDirect","abstract":"The engrailed locus plays a unique and critical role in organizing the segmented body plan of Drosophila. Embryos lacking engrailed function die with fused, abnormal segments. Adult mosaics with patches of engrailed cells similarly suffer defects in all of their segments, but only with mutant cells that are in the posterior developmental compartment of each segment. The non-uniform requirement for engrailed function reflects the position-dependent expression of the engrailed locus and we demonstrate it here unambiguously by directly visualizing engrailed transcripts in frozen sections of embryos and larvae and in whole imaginal discs. These results demonstrate that developmental compartments subdivide the embryonic insect segments. In these and in the compartments of the later developmental stages the engrailed locus is expressed in the posterior but not the anterior compartments. With its role in controlling the developmental pathway of the posterior compartment cells, the engrailed locus may be an example of a binary developmental switch.","DOI":"10.1016/0092-8674(85)90307-1","ISSN":"0092-8674","shortTitle":"The engrailed locus of drosophila","journalAbbreviation":"Cell","author":[{"family":"Kornberg","given":"Thomas"},{"family":"Sidén","given":"Inga"},{"family":"O'Farrell","given":"Patrick"},{"family":"Simon","given":"Michael"}],"issued":{"date-parts":[["1985",1]]},"accessed":{"date-parts":[["2015",7,27]]}}}],"schema":"https://github.com/citation-style-language/schema/raw/master/csl-citation.json"} </w:instrText>
      </w:r>
      <w:r w:rsidR="00AC3949" w:rsidRPr="00F35AB0">
        <w:rPr>
          <w:rFonts w:ascii="Times New Roman" w:eastAsia="Times New Roman" w:hAnsi="Times New Roman"/>
          <w:sz w:val="24"/>
          <w:szCs w:val="24"/>
        </w:rPr>
        <w:fldChar w:fldCharType="separate"/>
      </w:r>
      <w:r w:rsidR="00136630" w:rsidRPr="00B40231">
        <w:rPr>
          <w:rFonts w:ascii="Times New Roman" w:hAnsi="Times New Roman"/>
          <w:sz w:val="24"/>
        </w:rPr>
        <w:t>(20)</w:t>
      </w:r>
      <w:r w:rsidR="00AC3949" w:rsidRPr="00F35AB0">
        <w:rPr>
          <w:rFonts w:ascii="Times New Roman" w:eastAsia="Times New Roman" w:hAnsi="Times New Roman"/>
          <w:sz w:val="24"/>
          <w:szCs w:val="24"/>
        </w:rPr>
        <w:fldChar w:fldCharType="end"/>
      </w:r>
      <w:r w:rsidRPr="00B57F5D">
        <w:rPr>
          <w:rFonts w:ascii="Times New Roman" w:eastAsia="Times New Roman" w:hAnsi="Times New Roman"/>
          <w:sz w:val="24"/>
          <w:szCs w:val="24"/>
        </w:rPr>
        <w:t xml:space="preserve">. This marker was chosen to test the </w:t>
      </w:r>
      <w:r w:rsidR="00F3760C">
        <w:rPr>
          <w:rFonts w:ascii="Times New Roman" w:eastAsia="Times New Roman" w:hAnsi="Times New Roman"/>
          <w:sz w:val="24"/>
          <w:szCs w:val="24"/>
        </w:rPr>
        <w:t>method</w:t>
      </w:r>
      <w:r w:rsidR="00F3760C" w:rsidRPr="00B57F5D">
        <w:rPr>
          <w:rFonts w:ascii="Times New Roman" w:eastAsia="Times New Roman" w:hAnsi="Times New Roman"/>
          <w:sz w:val="24"/>
          <w:szCs w:val="24"/>
        </w:rPr>
        <w:t xml:space="preserve"> </w:t>
      </w:r>
      <w:r w:rsidRPr="00B57F5D">
        <w:rPr>
          <w:rFonts w:ascii="Times New Roman" w:eastAsia="Times New Roman" w:hAnsi="Times New Roman"/>
          <w:sz w:val="24"/>
          <w:szCs w:val="24"/>
        </w:rPr>
        <w:t xml:space="preserve">because </w:t>
      </w:r>
      <w:r w:rsidR="0017732B" w:rsidRPr="00B57F5D">
        <w:rPr>
          <w:rFonts w:ascii="Times New Roman" w:eastAsia="Times New Roman" w:hAnsi="Times New Roman"/>
          <w:sz w:val="24"/>
          <w:szCs w:val="24"/>
        </w:rPr>
        <w:t xml:space="preserve">bands of Engrailed expression </w:t>
      </w:r>
      <w:r w:rsidRPr="00B57F5D">
        <w:rPr>
          <w:rFonts w:ascii="Times New Roman" w:eastAsia="Times New Roman" w:hAnsi="Times New Roman"/>
          <w:sz w:val="24"/>
          <w:szCs w:val="24"/>
        </w:rPr>
        <w:t xml:space="preserve">are frequently larger than one field of view, allowing the effect of </w:t>
      </w:r>
      <w:r w:rsidR="00EE6881">
        <w:rPr>
          <w:rFonts w:ascii="Times New Roman" w:eastAsia="Times New Roman" w:hAnsi="Times New Roman"/>
          <w:sz w:val="24"/>
          <w:szCs w:val="24"/>
        </w:rPr>
        <w:t>RNS</w:t>
      </w:r>
      <w:r w:rsidRPr="00B57F5D">
        <w:rPr>
          <w:rFonts w:ascii="Times New Roman" w:eastAsia="Times New Roman" w:hAnsi="Times New Roman"/>
          <w:sz w:val="24"/>
          <w:szCs w:val="24"/>
        </w:rPr>
        <w:t xml:space="preserve"> on large features to be studied. IHC was used to visualize cell boundaries (using DE-cadherin) in order to obtain cell-level morpho</w:t>
      </w:r>
      <w:r w:rsidR="0017732B" w:rsidRPr="00B57F5D">
        <w:rPr>
          <w:rFonts w:ascii="Times New Roman" w:eastAsia="Times New Roman" w:hAnsi="Times New Roman"/>
          <w:sz w:val="24"/>
          <w:szCs w:val="24"/>
        </w:rPr>
        <w:t>logical information</w:t>
      </w:r>
      <w:r w:rsidRPr="00B57F5D">
        <w:rPr>
          <w:rFonts w:ascii="Times New Roman" w:eastAsia="Times New Roman" w:hAnsi="Times New Roman"/>
          <w:sz w:val="24"/>
          <w:szCs w:val="24"/>
        </w:rPr>
        <w:t xml:space="preserve"> and assess the ability of </w:t>
      </w:r>
      <w:r w:rsidR="00EE6881">
        <w:rPr>
          <w:rFonts w:ascii="Times New Roman" w:eastAsia="Times New Roman" w:hAnsi="Times New Roman"/>
          <w:sz w:val="24"/>
          <w:szCs w:val="24"/>
        </w:rPr>
        <w:t>RNS</w:t>
      </w:r>
      <w:r w:rsidRPr="00B57F5D">
        <w:rPr>
          <w:rFonts w:ascii="Times New Roman" w:eastAsia="Times New Roman" w:hAnsi="Times New Roman"/>
          <w:sz w:val="24"/>
          <w:szCs w:val="24"/>
        </w:rPr>
        <w:t xml:space="preserve"> to correct vignetting in cases of small details. </w:t>
      </w:r>
      <w:r w:rsidR="00A27BB3" w:rsidRPr="00B57F5D">
        <w:rPr>
          <w:rFonts w:ascii="Times New Roman" w:eastAsia="Times New Roman" w:hAnsi="Times New Roman"/>
          <w:sz w:val="24"/>
          <w:szCs w:val="24"/>
        </w:rPr>
        <w:t>Further, m</w:t>
      </w:r>
      <w:r w:rsidRPr="00B57F5D">
        <w:rPr>
          <w:rFonts w:ascii="Times New Roman" w:eastAsia="Times New Roman" w:hAnsi="Times New Roman"/>
          <w:sz w:val="24"/>
          <w:szCs w:val="24"/>
        </w:rPr>
        <w:t>easurement</w:t>
      </w:r>
      <w:r w:rsidR="0017732B" w:rsidRPr="00B57F5D">
        <w:rPr>
          <w:rFonts w:ascii="Times New Roman" w:eastAsia="Times New Roman" w:hAnsi="Times New Roman"/>
          <w:sz w:val="24"/>
          <w:szCs w:val="24"/>
        </w:rPr>
        <w:t>s</w:t>
      </w:r>
      <w:r w:rsidRPr="00B57F5D">
        <w:rPr>
          <w:rFonts w:ascii="Times New Roman" w:eastAsia="Times New Roman" w:hAnsi="Times New Roman"/>
          <w:sz w:val="24"/>
          <w:szCs w:val="24"/>
        </w:rPr>
        <w:t xml:space="preserve"> of gene regulatory molecules </w:t>
      </w:r>
      <w:r w:rsidR="0017732B" w:rsidRPr="00B57F5D">
        <w:rPr>
          <w:rFonts w:ascii="Times New Roman" w:eastAsia="Times New Roman" w:hAnsi="Times New Roman"/>
          <w:sz w:val="24"/>
          <w:szCs w:val="24"/>
        </w:rPr>
        <w:t>are</w:t>
      </w:r>
      <w:r w:rsidRPr="00B57F5D">
        <w:rPr>
          <w:rFonts w:ascii="Times New Roman" w:eastAsia="Times New Roman" w:hAnsi="Times New Roman"/>
          <w:sz w:val="24"/>
          <w:szCs w:val="24"/>
        </w:rPr>
        <w:t xml:space="preserve"> important for understanding the mechanisms behind cell-signaling and other developmental processes. Doubly phospho-ERK (dpERK), the downstream target of the Epidermal Growth Factor Receptor (EGFR) pathway, is important for many developmental functions including embryonic compartment size homeostasis </w:t>
      </w:r>
      <w:r w:rsidRPr="00F3760C">
        <w:rPr>
          <w:rFonts w:ascii="Times New Roman" w:eastAsia="Times New Roman" w:hAnsi="Times New Roman"/>
          <w:sz w:val="24"/>
          <w:szCs w:val="24"/>
        </w:rPr>
        <w:fldChar w:fldCharType="begin"/>
      </w:r>
      <w:r w:rsidR="00136630">
        <w:rPr>
          <w:rFonts w:ascii="Times New Roman" w:eastAsia="Times New Roman" w:hAnsi="Times New Roman"/>
          <w:sz w:val="24"/>
          <w:szCs w:val="24"/>
        </w:rPr>
        <w:instrText xml:space="preserve"> ADDIN ZOTERO_ITEM CSL_CITATION {"citationID":"ZaNJg6pQ","properties":{"formattedCitation":"(21,22)","plainCitation":"(21,22)"},"citationItems":[{"id":1,"uris":["http://zotero.org/users/2009205/items/7I5WRN7M"],"uri":["http://zotero.org/users/2009205/items/7I5WRN7M"],"itemData":{"id":1,"type":"article-journal","title":"MAP kinase in situ activation atlas during Drosophila embryogenesis","container-title":"Development","page":"3535-3541","volume":"124","issue":"18","source":"dev.biologists.org","abstract":"Receptor tyrosine kinases (RTKs) and the signaling cascades that they trigger play central roles in diverse developmental processes. We describe the capacity to follow the active state of these signaling pathways in situ. This is achieved by monitoring, with a specific monoclonal antibody, the distribution of the active, dual phosphorylated form of MAP kinase (ERK). A dynamic pattern is observed during embryonic and larval phases of Drosophila development, which can be attributed, to a large extent, to the known RTKs. This specific detection has enabled us to determine the time of receptor activation, visualize gradients and boundaries of activation, and postulate the distribution of active ligands. Since the antibody was raised against the phosphorylated form of a conserved ERK peptide containing the TEY motif, this approach is applicable to a wide spectrum of multicellular organisms.","ISSN":"0950-1991, 1477-9129","note":"PMID: 9342046","journalAbbreviation":"Development","language":"en","author":[{"family":"Gabay","given":"L."},{"family":"Seger","given":"R."},{"family":"Shilo","given":"B. Z."}],"issued":{"date-parts":[["1997",9,15]]},"accessed":{"date-parts":[["2015",4,23]]},"PMID":"9342046"}},{"id":289,"uris":["http://zotero.org/users/2009205/items/NE6SRZNX"],"uri":["http://zotero.org/users/2009205/items/NE6SRZNX"],"itemData":{"id":289,"type":"article-journal","title":"Control of Compartment Size by an EGF Ligand from Neighboring Cells","container-title":"Current Biology","page":"2058-2065","volume":"16","issue":"20","source":"ScienceDirect","abstract":"Summary\nInsect bodies are subdivided into anterior (A) and posterior (P) compartments: cohesive fields of distinct cell lineage and cell affinity [1]. Like organs in many animal species, compartments can develop to normal sizes despite considerable variation in cell division [2, 3]. This implies that overall compartment dimensions are subject to genetic control, but the mechanisms are unknown. Here, studying Drosophila's embryonic segments, I show that P compartment dimensions depend on epidermal growth factor receptor (EGFR) signaling. I suggest the primary activating ligand is Spitz, emanating from neighboring A compartment cells. Spi/EGFR activity stimulates P compartment cell enlargement and survival, but evidence is presented that Spitz is secreted in limited amounts, so that increasing the number of cells within the P compartment causes the per-cell Spitz level to drop. This leads to compensatory apoptosis and cell-size reductions that preserve compartment dimensions. Conversely, I propose that lowering P compartment cell numbers enhances per-cell Spitz availability; this increases cell survival and cell size, again safeguarding compartment size. The results argue that the gauging of P compartment size is due, at least in part, to cells surviving and growing according to Spi availability. These data offer mechanistic insight into how diffusible molecules control organ size.","DOI":"10.1016/j.cub.2006.08.092","ISSN":"0960-9822","journalAbbreviation":"Current Biology","author":[{"family":"Parker","given":"Joseph"}],"issued":{"date-parts":[["2006",10,24]]},"accessed":{"date-parts":[["2014",8,13]]}}}],"schema":"https://github.com/citation-style-language/schema/raw/master/csl-citation.json"} </w:instrText>
      </w:r>
      <w:r w:rsidRPr="00F3760C">
        <w:rPr>
          <w:rFonts w:ascii="Times New Roman" w:eastAsia="Times New Roman" w:hAnsi="Times New Roman"/>
          <w:sz w:val="24"/>
          <w:szCs w:val="24"/>
        </w:rPr>
        <w:fldChar w:fldCharType="separate"/>
      </w:r>
      <w:r w:rsidR="00136630" w:rsidRPr="00B40231">
        <w:rPr>
          <w:rFonts w:ascii="Times New Roman" w:hAnsi="Times New Roman"/>
          <w:sz w:val="24"/>
        </w:rPr>
        <w:t>(21,22)</w:t>
      </w:r>
      <w:r w:rsidRPr="00F3760C">
        <w:rPr>
          <w:rFonts w:ascii="Times New Roman" w:eastAsia="Times New Roman" w:hAnsi="Times New Roman"/>
          <w:sz w:val="24"/>
          <w:szCs w:val="24"/>
        </w:rPr>
        <w:fldChar w:fldCharType="end"/>
      </w:r>
      <w:r w:rsidRPr="00B57F5D">
        <w:rPr>
          <w:rFonts w:ascii="Times New Roman" w:eastAsia="Times New Roman" w:hAnsi="Times New Roman"/>
          <w:sz w:val="24"/>
          <w:szCs w:val="24"/>
        </w:rPr>
        <w:t xml:space="preserve">. dpERK was assayed, corrected and stitched in order to assess the ability of </w:t>
      </w:r>
      <w:r w:rsidR="00EE6881">
        <w:rPr>
          <w:rFonts w:ascii="Times New Roman" w:eastAsia="Times New Roman" w:hAnsi="Times New Roman"/>
          <w:sz w:val="24"/>
          <w:szCs w:val="24"/>
        </w:rPr>
        <w:t>RNS</w:t>
      </w:r>
      <w:r w:rsidRPr="00B57F5D">
        <w:rPr>
          <w:rFonts w:ascii="Times New Roman" w:eastAsia="Times New Roman" w:hAnsi="Times New Roman"/>
          <w:sz w:val="24"/>
          <w:szCs w:val="24"/>
        </w:rPr>
        <w:t xml:space="preserve"> to correct vignetting of non-homogeneous multi-cellular features</w:t>
      </w:r>
      <w:r w:rsidR="00F3760C">
        <w:rPr>
          <w:rFonts w:ascii="Times New Roman" w:eastAsia="Times New Roman" w:hAnsi="Times New Roman"/>
          <w:sz w:val="24"/>
          <w:szCs w:val="24"/>
        </w:rPr>
        <w:t xml:space="preserve"> that typically is at a lower intensity</w:t>
      </w:r>
      <w:r w:rsidRPr="00B57F5D">
        <w:rPr>
          <w:rFonts w:ascii="Times New Roman" w:eastAsia="Times New Roman" w:hAnsi="Times New Roman"/>
          <w:sz w:val="24"/>
          <w:szCs w:val="24"/>
        </w:rPr>
        <w:t>.</w:t>
      </w:r>
    </w:p>
    <w:p w14:paraId="4BFE5994" w14:textId="77777777" w:rsidR="004E7444" w:rsidRPr="00A90390" w:rsidRDefault="004E7444" w:rsidP="002F031F">
      <w:pPr>
        <w:spacing w:after="0" w:line="240" w:lineRule="auto"/>
        <w:jc w:val="both"/>
        <w:rPr>
          <w:rFonts w:ascii="Times New Roman" w:hAnsi="Times New Roman"/>
          <w:b/>
          <w:sz w:val="24"/>
          <w:szCs w:val="24"/>
        </w:rPr>
      </w:pPr>
    </w:p>
    <w:p w14:paraId="6D58EB13" w14:textId="77777777" w:rsidR="007D1EEC" w:rsidRDefault="007D1EEC" w:rsidP="002F031F">
      <w:pPr>
        <w:spacing w:after="0" w:line="240" w:lineRule="auto"/>
        <w:jc w:val="both"/>
        <w:rPr>
          <w:rFonts w:ascii="Times New Roman" w:hAnsi="Times New Roman"/>
          <w:b/>
          <w:sz w:val="24"/>
          <w:szCs w:val="24"/>
        </w:rPr>
      </w:pPr>
    </w:p>
    <w:p w14:paraId="65C8AF6F" w14:textId="77777777" w:rsidR="00D262D1" w:rsidRPr="00A90390" w:rsidRDefault="00D262D1" w:rsidP="002F031F">
      <w:pPr>
        <w:spacing w:after="0" w:line="240" w:lineRule="auto"/>
        <w:jc w:val="both"/>
        <w:rPr>
          <w:rFonts w:ascii="Times New Roman" w:hAnsi="Times New Roman"/>
          <w:b/>
          <w:sz w:val="24"/>
          <w:szCs w:val="24"/>
        </w:rPr>
      </w:pPr>
    </w:p>
    <w:p w14:paraId="0440327E" w14:textId="47A65583" w:rsidR="00056896" w:rsidRDefault="0054164A" w:rsidP="002F031F">
      <w:pPr>
        <w:spacing w:after="0" w:line="240" w:lineRule="auto"/>
        <w:jc w:val="both"/>
        <w:rPr>
          <w:rFonts w:ascii="Times New Roman" w:hAnsi="Times New Roman"/>
          <w:b/>
          <w:sz w:val="28"/>
          <w:szCs w:val="28"/>
        </w:rPr>
      </w:pPr>
      <w:r w:rsidRPr="00B40231">
        <w:rPr>
          <w:rFonts w:ascii="Times New Roman" w:hAnsi="Times New Roman"/>
          <w:b/>
          <w:sz w:val="28"/>
          <w:szCs w:val="28"/>
        </w:rPr>
        <w:t>R</w:t>
      </w:r>
      <w:r>
        <w:rPr>
          <w:rFonts w:ascii="Times New Roman" w:hAnsi="Times New Roman"/>
          <w:b/>
          <w:sz w:val="28"/>
          <w:szCs w:val="28"/>
        </w:rPr>
        <w:t>ESULTS AND DISCUSSION</w:t>
      </w:r>
    </w:p>
    <w:p w14:paraId="60F41E47" w14:textId="77777777" w:rsidR="00690C4C" w:rsidRDefault="00690C4C" w:rsidP="002F031F">
      <w:pPr>
        <w:spacing w:after="0" w:line="240" w:lineRule="auto"/>
        <w:jc w:val="both"/>
        <w:rPr>
          <w:rFonts w:ascii="Times New Roman" w:hAnsi="Times New Roman"/>
          <w:b/>
          <w:sz w:val="28"/>
          <w:szCs w:val="28"/>
        </w:rPr>
      </w:pPr>
    </w:p>
    <w:p w14:paraId="30627218" w14:textId="4BBFDB22" w:rsidR="00690C4C" w:rsidRDefault="00690C4C" w:rsidP="002F031F">
      <w:pPr>
        <w:spacing w:after="0" w:line="240" w:lineRule="auto"/>
        <w:jc w:val="both"/>
        <w:rPr>
          <w:rFonts w:ascii="Times New Roman" w:hAnsi="Times New Roman"/>
          <w:b/>
          <w:sz w:val="28"/>
          <w:szCs w:val="28"/>
        </w:rPr>
      </w:pPr>
      <w:r>
        <w:rPr>
          <w:rFonts w:ascii="Times New Roman" w:eastAsia="Times New Roman" w:hAnsi="Times New Roman"/>
          <w:sz w:val="24"/>
          <w:szCs w:val="24"/>
        </w:rPr>
        <w:t>FFT is an algorithm that is used by this application to decompose raw images into a summation of component images characterized by differing frequencies.</w:t>
      </w:r>
      <w:r w:rsidRPr="00B57F5D">
        <w:rPr>
          <w:rFonts w:ascii="Times New Roman" w:eastAsia="Times New Roman" w:hAnsi="Times New Roman"/>
          <w:sz w:val="24"/>
          <w:szCs w:val="24"/>
        </w:rPr>
        <w:t xml:space="preserve"> Normalization is needed because use of FFT filtering determine</w:t>
      </w:r>
      <w:r>
        <w:rPr>
          <w:rFonts w:ascii="Times New Roman" w:eastAsia="Times New Roman" w:hAnsi="Times New Roman"/>
          <w:sz w:val="24"/>
          <w:szCs w:val="24"/>
        </w:rPr>
        <w:t>s</w:t>
      </w:r>
      <w:r w:rsidRPr="00B57F5D">
        <w:rPr>
          <w:rFonts w:ascii="Times New Roman" w:eastAsia="Times New Roman" w:hAnsi="Times New Roman"/>
          <w:sz w:val="24"/>
          <w:szCs w:val="24"/>
        </w:rPr>
        <w:t xml:space="preserve"> the shape of the vignetting artifact, but not the absolute intensity.</w:t>
      </w:r>
    </w:p>
    <w:p w14:paraId="103A873A" w14:textId="77777777" w:rsidR="00690C4C" w:rsidRDefault="00690C4C" w:rsidP="002F031F">
      <w:pPr>
        <w:spacing w:after="0" w:line="240" w:lineRule="auto"/>
        <w:jc w:val="both"/>
        <w:rPr>
          <w:rFonts w:ascii="Times New Roman" w:hAnsi="Times New Roman"/>
          <w:b/>
          <w:sz w:val="28"/>
          <w:szCs w:val="28"/>
        </w:rPr>
      </w:pPr>
    </w:p>
    <w:p w14:paraId="2DDDB67C" w14:textId="7D172E44" w:rsidR="00056896" w:rsidRPr="00B57F5D" w:rsidRDefault="00EE6881" w:rsidP="002F031F">
      <w:pPr>
        <w:spacing w:after="0" w:line="240" w:lineRule="auto"/>
        <w:jc w:val="both"/>
        <w:rPr>
          <w:rFonts w:ascii="Times New Roman" w:eastAsia="Times New Roman" w:hAnsi="Times New Roman"/>
          <w:sz w:val="24"/>
          <w:szCs w:val="24"/>
        </w:rPr>
      </w:pPr>
      <w:r>
        <w:rPr>
          <w:rFonts w:ascii="Times New Roman" w:eastAsia="Times New Roman" w:hAnsi="Times New Roman"/>
          <w:sz w:val="24"/>
          <w:szCs w:val="24"/>
        </w:rPr>
        <w:t>RNS</w:t>
      </w:r>
      <w:r w:rsidR="00056896" w:rsidRPr="00B57F5D">
        <w:rPr>
          <w:rFonts w:ascii="Times New Roman" w:eastAsia="Times New Roman" w:hAnsi="Times New Roman"/>
          <w:sz w:val="24"/>
          <w:szCs w:val="24"/>
        </w:rPr>
        <w:t xml:space="preserve"> successfully removed vignetting artifacts from </w:t>
      </w:r>
      <w:r w:rsidR="00056896" w:rsidRPr="00B57F5D">
        <w:rPr>
          <w:rFonts w:ascii="Times New Roman" w:eastAsia="Times New Roman" w:hAnsi="Times New Roman"/>
          <w:i/>
          <w:sz w:val="24"/>
          <w:szCs w:val="24"/>
        </w:rPr>
        <w:t>Drosophila</w:t>
      </w:r>
      <w:r w:rsidR="00056896" w:rsidRPr="00B57F5D">
        <w:rPr>
          <w:rFonts w:ascii="Times New Roman" w:eastAsia="Times New Roman" w:hAnsi="Times New Roman"/>
          <w:sz w:val="24"/>
          <w:szCs w:val="24"/>
        </w:rPr>
        <w:t xml:space="preserve"> embryo mosaics (Fig. </w:t>
      </w:r>
      <w:r w:rsidR="009069D4" w:rsidRPr="00B57F5D">
        <w:rPr>
          <w:rFonts w:ascii="Times New Roman" w:eastAsia="Times New Roman" w:hAnsi="Times New Roman"/>
          <w:sz w:val="24"/>
          <w:szCs w:val="24"/>
        </w:rPr>
        <w:t>2</w:t>
      </w:r>
      <w:r w:rsidR="00056896" w:rsidRPr="00B57F5D">
        <w:rPr>
          <w:rFonts w:ascii="Times New Roman" w:eastAsia="Times New Roman" w:hAnsi="Times New Roman"/>
          <w:sz w:val="24"/>
          <w:szCs w:val="24"/>
        </w:rPr>
        <w:t xml:space="preserve">). By removing vignetting artifacts from cell-boundary images (Fig. </w:t>
      </w:r>
      <w:r w:rsidR="009069D4" w:rsidRPr="00B57F5D">
        <w:rPr>
          <w:rFonts w:ascii="Times New Roman" w:eastAsia="Times New Roman" w:hAnsi="Times New Roman"/>
          <w:sz w:val="24"/>
          <w:szCs w:val="24"/>
        </w:rPr>
        <w:t>2</w:t>
      </w:r>
      <w:r w:rsidR="00056896" w:rsidRPr="00B57F5D">
        <w:rPr>
          <w:rFonts w:ascii="Times New Roman" w:eastAsia="Times New Roman" w:hAnsi="Times New Roman"/>
          <w:sz w:val="24"/>
          <w:szCs w:val="24"/>
        </w:rPr>
        <w:t xml:space="preserve">C′), watershed segmentation applications such as Seedwater Segmenter </w:t>
      </w:r>
      <w:r w:rsidR="00056896" w:rsidRPr="00F35AB0">
        <w:rPr>
          <w:rFonts w:ascii="Times New Roman" w:eastAsia="Times New Roman" w:hAnsi="Times New Roman"/>
          <w:sz w:val="24"/>
          <w:szCs w:val="24"/>
        </w:rPr>
        <w:fldChar w:fldCharType="begin"/>
      </w:r>
      <w:r w:rsidR="00136630">
        <w:rPr>
          <w:rFonts w:ascii="Times New Roman" w:eastAsia="Times New Roman" w:hAnsi="Times New Roman"/>
          <w:sz w:val="24"/>
          <w:szCs w:val="24"/>
        </w:rPr>
        <w:instrText xml:space="preserve"> ADDIN ZOTERO_ITEM CSL_CITATION {"citationID":"1h7i9o2u72","properties":{"formattedCitation":"(25)","plainCitation":"(25)"},"citationItems":[{"id":717,"uris":["http://zotero.org/users/2009205/items/3SQJ5X2I"],"uri":["http://zotero.org/users/2009205/items/3SQJ5X2I"],"itemData":{"id":717,"type":"article-journal","title":"Enabling user-guided segmentation and tracking of surface-labeled cells in time-lapse image sets of living tissues","container-title":"Cytometry Part A","page":"409-418","volume":"81A","issue":"5","source":"Wiley Online Library","abstract":"To study the process of morphogenesis, one often needs to collect and segment time-lapse images of living tissues to accurately track changing cellular morphology. This task typically involves segmenting and tracking tens to hundreds of individual cells over hundreds of image frames, a scale that would certainly benefit from automated routines; however, any automated routine would need to reliably handle a large number of sporadic, and yet typical problems (e.g., illumination inconsistency, photobleaching, rapid cell motions, and drift of focus or of cells moving through the imaging plane). Here, we present a segmentation and cell tracking approach based on the premise that users know their data best–interpreting and using image features that are not accounted for in any a priori algorithm design. We have developed a program, SeedWater Segmenter, that combines a parameter-less and fast automated watershed algorithm with a suite of manual intervention tools that enables users with little to no specialized knowledge of image processing to efficiently segment images with near-perfect accuracy based on simple user interactions. © 2012 International Society for Advancement of Cytometry","DOI":"10.1002/cyto.a.22034","ISSN":"1552-4930","journalAbbreviation":"Cytometry","language":"en","author":[{"family":"Mashburn","given":"David N."},{"family":"Lynch","given":"Holley E."},{"family":"Ma","given":"Xiaoyan"},{"family":"Hutson","given":"M. Shane"}],"issued":{"date-parts":[["2012",5,1]]},"accessed":{"date-parts":[["2015",4,7]]}}}],"schema":"https://github.com/citation-style-language/schema/raw/master/csl-citation.json"} </w:instrText>
      </w:r>
      <w:r w:rsidR="00056896" w:rsidRPr="00F35AB0">
        <w:rPr>
          <w:rFonts w:ascii="Times New Roman" w:eastAsia="Times New Roman" w:hAnsi="Times New Roman"/>
          <w:sz w:val="24"/>
          <w:szCs w:val="24"/>
        </w:rPr>
        <w:fldChar w:fldCharType="separate"/>
      </w:r>
      <w:r w:rsidR="00136630" w:rsidRPr="00B40231">
        <w:rPr>
          <w:rFonts w:ascii="Times New Roman" w:hAnsi="Times New Roman"/>
          <w:sz w:val="24"/>
        </w:rPr>
        <w:t>(25)</w:t>
      </w:r>
      <w:r w:rsidR="00056896" w:rsidRPr="00F35AB0">
        <w:rPr>
          <w:rFonts w:ascii="Times New Roman" w:eastAsia="Times New Roman" w:hAnsi="Times New Roman"/>
          <w:sz w:val="24"/>
          <w:szCs w:val="24"/>
        </w:rPr>
        <w:fldChar w:fldCharType="end"/>
      </w:r>
      <w:r>
        <w:rPr>
          <w:rFonts w:ascii="Times New Roman" w:eastAsia="Times New Roman" w:hAnsi="Times New Roman"/>
          <w:sz w:val="24"/>
          <w:szCs w:val="24"/>
        </w:rPr>
        <w:t xml:space="preserve"> and custom segmentation software could quickly be used to segment</w:t>
      </w:r>
      <w:r w:rsidR="00056896" w:rsidRPr="00B57F5D">
        <w:rPr>
          <w:rFonts w:ascii="Times New Roman" w:eastAsia="Times New Roman" w:hAnsi="Times New Roman"/>
          <w:sz w:val="24"/>
          <w:szCs w:val="24"/>
        </w:rPr>
        <w:t xml:space="preserve"> cell</w:t>
      </w:r>
      <w:r>
        <w:rPr>
          <w:rFonts w:ascii="Times New Roman" w:eastAsia="Times New Roman" w:hAnsi="Times New Roman"/>
          <w:sz w:val="24"/>
          <w:szCs w:val="24"/>
        </w:rPr>
        <w:t xml:space="preserve"> boundaries</w:t>
      </w:r>
      <w:r w:rsidR="00B40231">
        <w:rPr>
          <w:rFonts w:ascii="Times New Roman" w:eastAsia="Times New Roman" w:hAnsi="Times New Roman"/>
          <w:sz w:val="24"/>
          <w:szCs w:val="24"/>
        </w:rPr>
        <w:t xml:space="preserve"> for the whole embryo</w:t>
      </w:r>
      <w:r w:rsidR="00574851">
        <w:rPr>
          <w:rFonts w:ascii="Times New Roman" w:eastAsia="Times New Roman" w:hAnsi="Times New Roman"/>
          <w:sz w:val="24"/>
          <w:szCs w:val="24"/>
        </w:rPr>
        <w:t xml:space="preserve"> with fewer errors in automatic seed selection</w:t>
      </w:r>
      <w:r w:rsidR="00056896" w:rsidRPr="00B57F5D">
        <w:rPr>
          <w:rFonts w:ascii="Times New Roman" w:eastAsia="Times New Roman" w:hAnsi="Times New Roman"/>
          <w:sz w:val="24"/>
          <w:szCs w:val="24"/>
        </w:rPr>
        <w:t>, as cellular minima occur in a narrower spatial range</w:t>
      </w:r>
      <w:r w:rsidR="00574851">
        <w:rPr>
          <w:rFonts w:ascii="Times New Roman" w:eastAsia="Times New Roman" w:hAnsi="Times New Roman"/>
          <w:sz w:val="24"/>
          <w:szCs w:val="24"/>
        </w:rPr>
        <w:t xml:space="preserve">, and </w:t>
      </w:r>
      <w:r w:rsidR="00014A56">
        <w:rPr>
          <w:rFonts w:ascii="Times New Roman" w:eastAsia="Times New Roman" w:hAnsi="Times New Roman"/>
          <w:sz w:val="24"/>
          <w:szCs w:val="24"/>
        </w:rPr>
        <w:t>with fewer errors in boundary identification, as cell boundaries will exist in a narrower intensity range</w:t>
      </w:r>
      <w:r w:rsidR="00056896" w:rsidRPr="00B57F5D">
        <w:rPr>
          <w:rFonts w:ascii="Times New Roman" w:eastAsia="Times New Roman" w:hAnsi="Times New Roman"/>
          <w:sz w:val="24"/>
          <w:szCs w:val="24"/>
        </w:rPr>
        <w:t xml:space="preserve">. The </w:t>
      </w:r>
      <w:r w:rsidR="00DE448B" w:rsidRPr="00B57F5D">
        <w:rPr>
          <w:rFonts w:ascii="Times New Roman" w:eastAsia="Times New Roman" w:hAnsi="Times New Roman"/>
          <w:i/>
          <w:sz w:val="24"/>
          <w:szCs w:val="24"/>
        </w:rPr>
        <w:t>en</w:t>
      </w:r>
      <w:r w:rsidR="00056896" w:rsidRPr="00B57F5D">
        <w:rPr>
          <w:rFonts w:ascii="Times New Roman" w:eastAsia="Times New Roman" w:hAnsi="Times New Roman"/>
          <w:sz w:val="24"/>
          <w:szCs w:val="24"/>
        </w:rPr>
        <w:t xml:space="preserve">&gt;GFP signal (Fig. </w:t>
      </w:r>
      <w:r w:rsidR="009069D4" w:rsidRPr="00B57F5D">
        <w:rPr>
          <w:rFonts w:ascii="Times New Roman" w:eastAsia="Times New Roman" w:hAnsi="Times New Roman"/>
          <w:sz w:val="24"/>
          <w:szCs w:val="24"/>
        </w:rPr>
        <w:t>2</w:t>
      </w:r>
      <w:r w:rsidR="00056896" w:rsidRPr="00B57F5D">
        <w:rPr>
          <w:rFonts w:ascii="Times New Roman" w:eastAsia="Times New Roman" w:hAnsi="Times New Roman"/>
          <w:sz w:val="24"/>
          <w:szCs w:val="24"/>
        </w:rPr>
        <w:t>B), which represents lineage-restricted compartments in the embryo, is an example of a large</w:t>
      </w:r>
      <w:r w:rsidR="0017732B" w:rsidRPr="00B57F5D">
        <w:rPr>
          <w:rFonts w:ascii="Times New Roman" w:eastAsia="Times New Roman" w:hAnsi="Times New Roman"/>
          <w:sz w:val="24"/>
          <w:szCs w:val="24"/>
        </w:rPr>
        <w:t>-</w:t>
      </w:r>
      <w:r w:rsidR="00056896" w:rsidRPr="00B57F5D">
        <w:rPr>
          <w:rFonts w:ascii="Times New Roman" w:eastAsia="Times New Roman" w:hAnsi="Times New Roman"/>
          <w:sz w:val="24"/>
          <w:szCs w:val="24"/>
        </w:rPr>
        <w:t>scale pattern or structure within the tissue useful for cell classification. Cell</w:t>
      </w:r>
      <w:r w:rsidR="008632BF" w:rsidRPr="00B57F5D">
        <w:rPr>
          <w:rFonts w:ascii="Times New Roman" w:eastAsia="Times New Roman" w:hAnsi="Times New Roman"/>
          <w:sz w:val="24"/>
          <w:szCs w:val="24"/>
        </w:rPr>
        <w:t>-fate</w:t>
      </w:r>
      <w:r w:rsidR="00056896" w:rsidRPr="00B57F5D">
        <w:rPr>
          <w:rFonts w:ascii="Times New Roman" w:eastAsia="Times New Roman" w:hAnsi="Times New Roman"/>
          <w:sz w:val="24"/>
          <w:szCs w:val="24"/>
        </w:rPr>
        <w:t xml:space="preserve"> classification by thresholding </w:t>
      </w:r>
      <w:r w:rsidR="008632BF" w:rsidRPr="00B57F5D">
        <w:rPr>
          <w:rFonts w:ascii="Times New Roman" w:eastAsia="Times New Roman" w:hAnsi="Times New Roman"/>
          <w:i/>
          <w:sz w:val="24"/>
          <w:szCs w:val="24"/>
        </w:rPr>
        <w:t>en</w:t>
      </w:r>
      <w:r w:rsidR="00056896" w:rsidRPr="00B57F5D">
        <w:rPr>
          <w:rFonts w:ascii="Times New Roman" w:eastAsia="Times New Roman" w:hAnsi="Times New Roman"/>
          <w:sz w:val="24"/>
          <w:szCs w:val="24"/>
        </w:rPr>
        <w:t xml:space="preserve"> is dependent on a uniform signal, and will result in fewer classification errors with this correction (Fig. </w:t>
      </w:r>
      <w:r w:rsidR="009069D4" w:rsidRPr="00B57F5D">
        <w:rPr>
          <w:rFonts w:ascii="Times New Roman" w:eastAsia="Times New Roman" w:hAnsi="Times New Roman"/>
          <w:sz w:val="24"/>
          <w:szCs w:val="24"/>
        </w:rPr>
        <w:t>2</w:t>
      </w:r>
      <w:r w:rsidR="00056896" w:rsidRPr="00B57F5D">
        <w:rPr>
          <w:rFonts w:ascii="Times New Roman" w:eastAsia="Times New Roman" w:hAnsi="Times New Roman"/>
          <w:sz w:val="24"/>
          <w:szCs w:val="24"/>
        </w:rPr>
        <w:t xml:space="preserve">B′). </w:t>
      </w:r>
      <w:r>
        <w:rPr>
          <w:rFonts w:ascii="Times New Roman" w:eastAsia="Times New Roman" w:hAnsi="Times New Roman"/>
          <w:sz w:val="24"/>
          <w:szCs w:val="24"/>
        </w:rPr>
        <w:t xml:space="preserve">Even features with low intensities such as the spatial pattern of </w:t>
      </w:r>
      <w:r w:rsidR="00056896" w:rsidRPr="00B57F5D">
        <w:rPr>
          <w:rFonts w:ascii="Times New Roman" w:eastAsia="Times New Roman" w:hAnsi="Times New Roman"/>
          <w:sz w:val="24"/>
          <w:szCs w:val="24"/>
        </w:rPr>
        <w:t>dpERK</w:t>
      </w:r>
      <w:r>
        <w:rPr>
          <w:rFonts w:ascii="Times New Roman" w:eastAsia="Times New Roman" w:hAnsi="Times New Roman"/>
          <w:sz w:val="24"/>
          <w:szCs w:val="24"/>
        </w:rPr>
        <w:t xml:space="preserve"> antibody staining</w:t>
      </w:r>
      <w:r w:rsidR="00056896" w:rsidRPr="00B57F5D">
        <w:rPr>
          <w:rFonts w:ascii="Times New Roman" w:eastAsia="Times New Roman" w:hAnsi="Times New Roman"/>
          <w:sz w:val="24"/>
          <w:szCs w:val="24"/>
        </w:rPr>
        <w:t xml:space="preserve"> (Fig. </w:t>
      </w:r>
      <w:r w:rsidR="009069D4" w:rsidRPr="00B57F5D">
        <w:rPr>
          <w:rFonts w:ascii="Times New Roman" w:eastAsia="Times New Roman" w:hAnsi="Times New Roman"/>
          <w:sz w:val="24"/>
          <w:szCs w:val="24"/>
        </w:rPr>
        <w:t>2</w:t>
      </w:r>
      <w:r w:rsidR="00056896" w:rsidRPr="00B57F5D">
        <w:rPr>
          <w:rFonts w:ascii="Times New Roman" w:eastAsia="Times New Roman" w:hAnsi="Times New Roman"/>
          <w:sz w:val="24"/>
          <w:szCs w:val="24"/>
        </w:rPr>
        <w:t xml:space="preserve">A) </w:t>
      </w:r>
      <w:r>
        <w:rPr>
          <w:rFonts w:ascii="Times New Roman" w:eastAsia="Times New Roman" w:hAnsi="Times New Roman"/>
          <w:sz w:val="24"/>
          <w:szCs w:val="24"/>
        </w:rPr>
        <w:t xml:space="preserve">were preserved through the normalization process. </w:t>
      </w:r>
      <w:r w:rsidR="00056896" w:rsidRPr="00B57F5D">
        <w:rPr>
          <w:rFonts w:ascii="Times New Roman" w:eastAsia="Times New Roman" w:hAnsi="Times New Roman"/>
          <w:sz w:val="24"/>
          <w:szCs w:val="24"/>
        </w:rPr>
        <w:t>By correcting for vignetting, the pattern of dpERK activity</w:t>
      </w:r>
      <w:r w:rsidR="0017732B" w:rsidRPr="00B57F5D">
        <w:rPr>
          <w:rFonts w:ascii="Times New Roman" w:eastAsia="Times New Roman" w:hAnsi="Times New Roman"/>
          <w:sz w:val="24"/>
          <w:szCs w:val="24"/>
        </w:rPr>
        <w:t xml:space="preserve"> across multiple tiles</w:t>
      </w:r>
      <w:r w:rsidR="00056896" w:rsidRPr="00B57F5D">
        <w:rPr>
          <w:rFonts w:ascii="Times New Roman" w:eastAsia="Times New Roman" w:hAnsi="Times New Roman"/>
          <w:sz w:val="24"/>
          <w:szCs w:val="24"/>
        </w:rPr>
        <w:t xml:space="preserve"> is much more </w:t>
      </w:r>
      <w:r w:rsidR="0017732B" w:rsidRPr="00B57F5D">
        <w:rPr>
          <w:rFonts w:ascii="Times New Roman" w:eastAsia="Times New Roman" w:hAnsi="Times New Roman"/>
          <w:sz w:val="24"/>
          <w:szCs w:val="24"/>
        </w:rPr>
        <w:t>apparent to the eye, and matches previous low resolution reports of dpERK expression</w:t>
      </w:r>
      <w:r w:rsidR="0095605C" w:rsidRPr="00B57F5D">
        <w:rPr>
          <w:rFonts w:ascii="Times New Roman" w:eastAsia="Times New Roman" w:hAnsi="Times New Roman"/>
          <w:sz w:val="24"/>
          <w:szCs w:val="24"/>
        </w:rPr>
        <w:t xml:space="preserve"> </w:t>
      </w:r>
      <w:r w:rsidR="0095605C" w:rsidRPr="00F35AB0">
        <w:rPr>
          <w:rFonts w:ascii="Times New Roman" w:eastAsia="Times New Roman" w:hAnsi="Times New Roman"/>
          <w:sz w:val="24"/>
          <w:szCs w:val="24"/>
        </w:rPr>
        <w:fldChar w:fldCharType="begin"/>
      </w:r>
      <w:r w:rsidR="00136630">
        <w:rPr>
          <w:rFonts w:ascii="Times New Roman" w:eastAsia="Times New Roman" w:hAnsi="Times New Roman"/>
          <w:sz w:val="24"/>
          <w:szCs w:val="24"/>
        </w:rPr>
        <w:instrText xml:space="preserve"> ADDIN ZOTERO_ITEM CSL_CITATION {"citationID":"jwGktdcw","properties":{"formattedCitation":"(21,23)","plainCitation":"(21,23)"},"citationItems":[{"id":1,"uris":["http://zotero.org/users/2009205/items/7I5WRN7M"],"uri":["http://zotero.org/users/2009205/items/7I5WRN7M"],"itemData":{"id":1,"type":"article-journal","title":"MAP kinase in situ activation atlas during Drosophila embryogenesis","container-title":"Development","page":"3535-3541","volume":"124","issue":"18","source":"dev.biologists.org","abstract":"Receptor tyrosine kinases (RTKs) and the signaling cascades that they trigger play central roles in diverse developmental processes. We describe the capacity to follow the active state of these signaling pathways in situ. This is achieved by monitoring, with a specific monoclonal antibody, the distribution of the active, dual phosphorylated form of MAP kinase (ERK). A dynamic pattern is observed during embryonic and larval phases of Drosophila development, which can be attributed, to a large extent, to the known RTKs. This specific detection has enabled us to determine the time of receptor activation, visualize gradients and boundaries of activation, and postulate the distribution of active ligands. Since the antibody was raised against the phosphorylated form of a conserved ERK peptide containing the TEY motif, this approach is applicable to a wide spectrum of multicellular organisms.","ISSN":"0950-1991, 1477-9129","note":"PMID: 9342046","journalAbbreviation":"Development","language":"en","author":[{"family":"Gabay","given":"L."},{"family":"Seger","given":"R."},{"family":"Shilo","given":"B. Z."}],"issued":{"date-parts":[["1997",9,15]]},"accessed":{"date-parts":[["2015",4,23]]},"PMID":"9342046"}},{"id":917,"uris":["http://zotero.org/users/2009205/items/WMRJFM2X"],"uri":["http://zotero.org/users/2009205/items/WMRJFM2X"],"itemData":{"id":917,"type":"article-journal","title":"Rho1 regulates signaling events required for proper Drosophila embryonic development","container-title":"Developmental Biology","page":"144-154","volume":"278","issue":"1","source":"ScienceDirect","abstract":"The Rho small GTPase has been implicated in many cellular processes, including actin cytoskeletal regulation and transcriptional activation. The molecular mechanisms underlying Rho function in many of these processes are not yet clear. Here we report that in Drosophila, reduction of maternal Rho1 compromises signaling pathways consistent with defects in membrane trafficking events. These mutants fail to maintain expression of the segment polarity genes engrailed (en), wingless (wg), and hedgehog (hh), contributing to a segmentation phenotype. Formation of the Wg protein gradient involves the internalization of Wg into vesicles. The number of these Wg-containing vesicles is reduced in maternal Rho1 mutants, suggesting a defect in endocytosis. Consistent with this, stripes of cytoplasmic β-catenin that accumulate in response to Wg signaling are narrower in these mutants relative to wild type. Additionally, the amount of extracellular Wg protein is reduced in maternal Rho1 mutants, indicating a defect in secretion. Signaling pathways downregulated by endocytosis, such as the epidermal growth factor receptor (EGFR) and Torso pathways, are hyperactivated in maternal Rho1 mutants, consistent with a general role for Rho1 in regulating signaling events governing proper patterning during Drosophila development.","DOI":"10.1016/j.ydbio.2004.10.022","ISSN":"0012-1606","journalAbbreviation":"Developmental Biology","author":[{"family":"Magie","given":"Craig R."},{"family":"Parkhurst","given":"Susan M."}],"issued":{"date-parts":[["2005",2,1]]},"accessed":{"date-parts":[["2015",7,27]]}},"locator":"1"}],"schema":"https://github.com/citation-style-language/schema/raw/master/csl-citation.json"} </w:instrText>
      </w:r>
      <w:r w:rsidR="0095605C" w:rsidRPr="00F35AB0">
        <w:rPr>
          <w:rFonts w:ascii="Times New Roman" w:eastAsia="Times New Roman" w:hAnsi="Times New Roman"/>
          <w:sz w:val="24"/>
          <w:szCs w:val="24"/>
        </w:rPr>
        <w:fldChar w:fldCharType="separate"/>
      </w:r>
      <w:r w:rsidR="00136630" w:rsidRPr="00B40231">
        <w:rPr>
          <w:rFonts w:ascii="Times New Roman" w:hAnsi="Times New Roman"/>
          <w:sz w:val="24"/>
        </w:rPr>
        <w:t>(21,23)</w:t>
      </w:r>
      <w:r w:rsidR="0095605C" w:rsidRPr="00F35AB0">
        <w:rPr>
          <w:rFonts w:ascii="Times New Roman" w:eastAsia="Times New Roman" w:hAnsi="Times New Roman"/>
          <w:sz w:val="24"/>
          <w:szCs w:val="24"/>
        </w:rPr>
        <w:fldChar w:fldCharType="end"/>
      </w:r>
      <w:r w:rsidR="0017732B" w:rsidRPr="00B57F5D">
        <w:rPr>
          <w:rFonts w:ascii="Times New Roman" w:eastAsia="Times New Roman" w:hAnsi="Times New Roman"/>
          <w:sz w:val="24"/>
          <w:szCs w:val="24"/>
        </w:rPr>
        <w:t>.</w:t>
      </w:r>
      <w:r w:rsidRPr="00EE6881">
        <w:rPr>
          <w:rFonts w:ascii="Times New Roman" w:eastAsia="Times New Roman" w:hAnsi="Times New Roman"/>
          <w:sz w:val="24"/>
          <w:szCs w:val="24"/>
        </w:rPr>
        <w:t xml:space="preserve"> </w:t>
      </w:r>
      <w:r>
        <w:rPr>
          <w:rFonts w:ascii="Times New Roman" w:eastAsia="Times New Roman" w:hAnsi="Times New Roman"/>
          <w:sz w:val="24"/>
          <w:szCs w:val="24"/>
        </w:rPr>
        <w:t>For example, a</w:t>
      </w:r>
      <w:r w:rsidRPr="00B57F5D">
        <w:rPr>
          <w:rFonts w:ascii="Times New Roman" w:eastAsia="Times New Roman" w:hAnsi="Times New Roman"/>
          <w:sz w:val="24"/>
          <w:szCs w:val="24"/>
        </w:rPr>
        <w:t xml:space="preserve">fter correction, the characteristic tracheal pit pattern is visible </w:t>
      </w:r>
      <w:r w:rsidRPr="00F35AB0">
        <w:rPr>
          <w:rFonts w:ascii="Times New Roman" w:eastAsia="Times New Roman" w:hAnsi="Times New Roman"/>
          <w:sz w:val="24"/>
          <w:szCs w:val="24"/>
        </w:rPr>
        <w:fldChar w:fldCharType="begin"/>
      </w:r>
      <w:r w:rsidRPr="00B57F5D">
        <w:rPr>
          <w:rFonts w:ascii="Times New Roman" w:eastAsia="Times New Roman" w:hAnsi="Times New Roman"/>
          <w:sz w:val="24"/>
          <w:szCs w:val="24"/>
        </w:rPr>
        <w:instrText xml:space="preserve"> ADDIN ZOTERO_ITEM CSL_CITATION {"citationID":"jsVT61MD","properties":{"formattedCitation":"(Gabay, Seger, &amp; Shilo, 1997)","plainCitation":"(Gabay, Seger, &amp; Shilo, 1997)","dontUpdate":true},"citationItems":[{"id":1,"uris":["http://zotero.org/users/2009205/items/7I5WRN7M"],"uri":["http://zotero.org/users/2009205/items/7I5WRN7M"],"itemData":{"id":1,"type":"article-journal","title":"MAP kinase in situ activation atlas during Drosophila embryogenesis","container-title":"Development","page":"3535-3541","volume":"124","issue":"18","source":"dev.biologists.org","abstract":"Receptor tyrosine kinases (RTKs) and the signaling cascades that they trigger play central roles in diverse developmental processes. We describe the capacity to follow the active state of these signaling pathways in situ. This is achieved by monitoring, with a specific monoclonal antibody, the distribution of the active, dual phosphorylated form of MAP kinase (ERK). A dynamic pattern is observed during embryonic and larval phases of Drosophila development, which can be attributed, to a large extent, to the known RTKs. This specific detection has enabled us to determine the time of receptor activation, visualize gradients and boundaries of activation, and postulate the distribution of active ligands. Since the antibody was raised against the phosphorylated form of a conserved ERK peptide containing the TEY motif, this approach is applicable to a wide spectrum of multicellular organisms.","ISSN":"0950-1991, 1477-9129","note":"PMID: 9342046","journalAbbreviation":"Development","language":"en","author":[{"family":"Gabay","given":"L."},{"family":"Seger","given":"R."},{"family":"Shilo","given":"B. Z."}],"issued":{"date-parts":[["1997",9,15]]},"accessed":{"date-parts":[["2015",4,23]]},"PMID":"9342046"}}],"schema":"https://github.com/citation-style-language/schema/raw/master/csl-citation.json"} </w:instrText>
      </w:r>
      <w:r w:rsidRPr="00F35AB0">
        <w:rPr>
          <w:rFonts w:ascii="Times New Roman" w:eastAsia="Times New Roman" w:hAnsi="Times New Roman"/>
          <w:sz w:val="24"/>
          <w:szCs w:val="24"/>
        </w:rPr>
        <w:fldChar w:fldCharType="separate"/>
      </w:r>
      <w:r w:rsidRPr="00B57F5D">
        <w:rPr>
          <w:rFonts w:ascii="Times New Roman" w:hAnsi="Times New Roman"/>
          <w:sz w:val="24"/>
          <w:szCs w:val="24"/>
        </w:rPr>
        <w:t>(Fig. 2E, 2E</w:t>
      </w:r>
      <w:r w:rsidRPr="00B57F5D">
        <w:rPr>
          <w:rFonts w:ascii="Times New Roman" w:eastAsia="Times New Roman" w:hAnsi="Times New Roman"/>
          <w:sz w:val="24"/>
          <w:szCs w:val="24"/>
        </w:rPr>
        <w:t xml:space="preserve">′, </w:t>
      </w:r>
      <w:r w:rsidRPr="00B57F5D">
        <w:rPr>
          <w:rFonts w:ascii="Times New Roman" w:hAnsi="Times New Roman"/>
          <w:sz w:val="24"/>
          <w:szCs w:val="24"/>
        </w:rPr>
        <w:t>Gabay, Seger, &amp; Shilo, 1997)</w:t>
      </w:r>
      <w:r w:rsidRPr="00F35AB0">
        <w:rPr>
          <w:rFonts w:ascii="Times New Roman" w:eastAsia="Times New Roman" w:hAnsi="Times New Roman"/>
          <w:sz w:val="24"/>
          <w:szCs w:val="24"/>
        </w:rPr>
        <w:fldChar w:fldCharType="end"/>
      </w:r>
      <w:r w:rsidR="00F01F89">
        <w:rPr>
          <w:rStyle w:val="CommentReference"/>
          <w:rFonts w:ascii="Times New Roman" w:hAnsi="Times New Roman"/>
          <w:sz w:val="24"/>
          <w:szCs w:val="24"/>
        </w:rPr>
        <w:t xml:space="preserve">. This demonstrates the value of vignetting correction for </w:t>
      </w:r>
      <w:r w:rsidR="00F01F89">
        <w:rPr>
          <w:rStyle w:val="CommentReference"/>
          <w:rFonts w:ascii="Times New Roman" w:hAnsi="Times New Roman"/>
          <w:sz w:val="24"/>
          <w:szCs w:val="24"/>
        </w:rPr>
        <w:lastRenderedPageBreak/>
        <w:t>observing phenomenon where the magnitude of the signal is comparable to the magnitude of vignetting artifacts such as high-magnification imaging of the low-intensity gradient of dpERK.</w:t>
      </w:r>
    </w:p>
    <w:p w14:paraId="2DAE7B0E" w14:textId="77777777" w:rsidR="00056896" w:rsidRPr="00B57F5D" w:rsidRDefault="00056896" w:rsidP="002F031F">
      <w:pPr>
        <w:spacing w:after="0" w:line="240" w:lineRule="auto"/>
        <w:jc w:val="both"/>
        <w:rPr>
          <w:rFonts w:ascii="Times New Roman" w:eastAsia="Times New Roman" w:hAnsi="Times New Roman"/>
          <w:sz w:val="24"/>
          <w:szCs w:val="24"/>
        </w:rPr>
      </w:pPr>
    </w:p>
    <w:p w14:paraId="4ACDC3C6" w14:textId="70574948" w:rsidR="00056896" w:rsidRPr="00B57F5D" w:rsidRDefault="00EE6881" w:rsidP="002F031F">
      <w:pPr>
        <w:spacing w:after="0" w:line="240" w:lineRule="auto"/>
        <w:jc w:val="both"/>
        <w:rPr>
          <w:rFonts w:ascii="Times New Roman" w:eastAsia="Times New Roman" w:hAnsi="Times New Roman"/>
          <w:sz w:val="24"/>
          <w:szCs w:val="24"/>
        </w:rPr>
      </w:pPr>
      <w:r>
        <w:rPr>
          <w:rFonts w:ascii="Times New Roman" w:eastAsia="Times New Roman" w:hAnsi="Times New Roman"/>
          <w:sz w:val="24"/>
          <w:szCs w:val="24"/>
        </w:rPr>
        <w:t>RNS</w:t>
      </w:r>
      <w:r w:rsidR="00056896" w:rsidRPr="00B57F5D">
        <w:rPr>
          <w:rFonts w:ascii="Times New Roman" w:eastAsia="Times New Roman" w:hAnsi="Times New Roman"/>
          <w:sz w:val="24"/>
          <w:szCs w:val="24"/>
        </w:rPr>
        <w:t xml:space="preserve"> is</w:t>
      </w:r>
      <w:r>
        <w:rPr>
          <w:rFonts w:ascii="Times New Roman" w:eastAsia="Times New Roman" w:hAnsi="Times New Roman"/>
          <w:sz w:val="24"/>
          <w:szCs w:val="24"/>
        </w:rPr>
        <w:t xml:space="preserve"> an efficient and </w:t>
      </w:r>
      <w:r w:rsidR="00056896" w:rsidRPr="00B57F5D">
        <w:rPr>
          <w:rFonts w:ascii="Times New Roman" w:eastAsia="Times New Roman" w:hAnsi="Times New Roman"/>
          <w:sz w:val="24"/>
          <w:szCs w:val="24"/>
        </w:rPr>
        <w:t xml:space="preserve">preferable over background segmentation algorithms in cases </w:t>
      </w:r>
      <w:r w:rsidR="00D57469">
        <w:rPr>
          <w:rFonts w:ascii="Times New Roman" w:eastAsia="Times New Roman" w:hAnsi="Times New Roman"/>
          <w:sz w:val="24"/>
          <w:szCs w:val="24"/>
        </w:rPr>
        <w:t xml:space="preserve">where </w:t>
      </w:r>
      <w:r w:rsidR="00035278">
        <w:rPr>
          <w:rFonts w:ascii="Times New Roman" w:eastAsia="Times New Roman" w:hAnsi="Times New Roman"/>
          <w:sz w:val="24"/>
          <w:szCs w:val="24"/>
        </w:rPr>
        <w:t>the tissue</w:t>
      </w:r>
      <w:r w:rsidR="00D57469">
        <w:rPr>
          <w:rFonts w:ascii="Times New Roman" w:eastAsia="Times New Roman" w:hAnsi="Times New Roman"/>
          <w:sz w:val="24"/>
          <w:szCs w:val="24"/>
        </w:rPr>
        <w:t xml:space="preserve"> make</w:t>
      </w:r>
      <w:r w:rsidR="00035278">
        <w:rPr>
          <w:rFonts w:ascii="Times New Roman" w:eastAsia="Times New Roman" w:hAnsi="Times New Roman"/>
          <w:sz w:val="24"/>
          <w:szCs w:val="24"/>
        </w:rPr>
        <w:t>s</w:t>
      </w:r>
      <w:r w:rsidR="00D57469">
        <w:rPr>
          <w:rFonts w:ascii="Times New Roman" w:eastAsia="Times New Roman" w:hAnsi="Times New Roman"/>
          <w:sz w:val="24"/>
          <w:szCs w:val="24"/>
        </w:rPr>
        <w:t xml:space="preserve"> up th</w:t>
      </w:r>
      <w:r w:rsidR="00035278">
        <w:rPr>
          <w:rFonts w:ascii="Times New Roman" w:eastAsia="Times New Roman" w:hAnsi="Times New Roman"/>
          <w:sz w:val="24"/>
          <w:szCs w:val="24"/>
        </w:rPr>
        <w:t>e majority of the field of view</w:t>
      </w:r>
      <w:r w:rsidR="00D57469">
        <w:rPr>
          <w:rFonts w:ascii="Times New Roman" w:eastAsia="Times New Roman" w:hAnsi="Times New Roman"/>
          <w:sz w:val="24"/>
          <w:szCs w:val="24"/>
        </w:rPr>
        <w:t xml:space="preserve"> </w:t>
      </w:r>
      <w:r w:rsidR="00E94D2B" w:rsidRPr="00B57F5D">
        <w:rPr>
          <w:rFonts w:ascii="Times New Roman" w:eastAsia="Times New Roman" w:hAnsi="Times New Roman"/>
          <w:sz w:val="24"/>
          <w:szCs w:val="24"/>
        </w:rPr>
        <w:t xml:space="preserve">where little background information is available </w:t>
      </w:r>
      <w:r w:rsidR="00056896" w:rsidRPr="00B57F5D">
        <w:rPr>
          <w:rFonts w:ascii="Times New Roman" w:eastAsia="Times New Roman" w:hAnsi="Times New Roman"/>
          <w:sz w:val="24"/>
          <w:szCs w:val="24"/>
        </w:rPr>
        <w:t>such as histological imaging</w:t>
      </w:r>
      <w:r w:rsidR="009C4B98">
        <w:rPr>
          <w:rFonts w:ascii="Times New Roman" w:eastAsia="Times New Roman" w:hAnsi="Times New Roman"/>
          <w:sz w:val="24"/>
          <w:szCs w:val="24"/>
        </w:rPr>
        <w:t xml:space="preserve"> or confluent cell cultures</w:t>
      </w:r>
      <w:r w:rsidR="00687278" w:rsidRPr="00B57F5D">
        <w:rPr>
          <w:rFonts w:ascii="Times New Roman" w:eastAsia="Times New Roman" w:hAnsi="Times New Roman"/>
          <w:sz w:val="24"/>
          <w:szCs w:val="24"/>
        </w:rPr>
        <w:t>.</w:t>
      </w:r>
      <w:r w:rsidR="00056896" w:rsidRPr="00B57F5D">
        <w:rPr>
          <w:rFonts w:ascii="Times New Roman" w:eastAsia="Times New Roman" w:hAnsi="Times New Roman"/>
          <w:sz w:val="24"/>
          <w:szCs w:val="24"/>
        </w:rPr>
        <w:t xml:space="preserve"> </w:t>
      </w:r>
      <w:r>
        <w:rPr>
          <w:rFonts w:ascii="Times New Roman" w:eastAsia="Times New Roman" w:hAnsi="Times New Roman"/>
          <w:sz w:val="24"/>
          <w:szCs w:val="24"/>
        </w:rPr>
        <w:t>RNS</w:t>
      </w:r>
      <w:r w:rsidR="00056896" w:rsidRPr="00B57F5D">
        <w:rPr>
          <w:rFonts w:ascii="Times New Roman" w:eastAsia="Times New Roman" w:hAnsi="Times New Roman"/>
          <w:sz w:val="24"/>
          <w:szCs w:val="24"/>
        </w:rPr>
        <w:t xml:space="preserve"> relies on the assumption that vignetting is a low-frequency phenomenon, meaning that it can be removed by using a FFT high-pass filter. </w:t>
      </w:r>
      <w:r w:rsidR="00F3760C">
        <w:rPr>
          <w:rFonts w:ascii="Times New Roman" w:eastAsia="Times New Roman" w:hAnsi="Times New Roman"/>
          <w:sz w:val="24"/>
          <w:szCs w:val="24"/>
        </w:rPr>
        <w:t xml:space="preserve">A basic assumption of this method is that </w:t>
      </w:r>
      <w:r w:rsidR="00056896" w:rsidRPr="00B57F5D">
        <w:rPr>
          <w:rFonts w:ascii="Times New Roman" w:eastAsia="Times New Roman" w:hAnsi="Times New Roman"/>
          <w:sz w:val="24"/>
          <w:szCs w:val="24"/>
        </w:rPr>
        <w:t xml:space="preserve">features </w:t>
      </w:r>
      <w:r w:rsidR="00F3760C">
        <w:rPr>
          <w:rFonts w:ascii="Times New Roman" w:eastAsia="Times New Roman" w:hAnsi="Times New Roman"/>
          <w:sz w:val="24"/>
          <w:szCs w:val="24"/>
        </w:rPr>
        <w:t>are smaller</w:t>
      </w:r>
      <w:r w:rsidR="00F3760C" w:rsidRPr="00B57F5D">
        <w:rPr>
          <w:rFonts w:ascii="Times New Roman" w:eastAsia="Times New Roman" w:hAnsi="Times New Roman"/>
          <w:sz w:val="24"/>
          <w:szCs w:val="24"/>
        </w:rPr>
        <w:t xml:space="preserve"> </w:t>
      </w:r>
      <w:r w:rsidR="00056896" w:rsidRPr="00B57F5D">
        <w:rPr>
          <w:rFonts w:ascii="Times New Roman" w:eastAsia="Times New Roman" w:hAnsi="Times New Roman"/>
          <w:sz w:val="24"/>
          <w:szCs w:val="24"/>
        </w:rPr>
        <w:t>than the cutoff frequency</w:t>
      </w:r>
      <w:r w:rsidR="00A32286">
        <w:rPr>
          <w:rStyle w:val="CommentReference"/>
        </w:rPr>
        <w:t>.</w:t>
      </w:r>
      <w:r w:rsidR="00A32286" w:rsidRPr="00B57F5D">
        <w:rPr>
          <w:rFonts w:ascii="Times New Roman" w:eastAsia="Times New Roman" w:hAnsi="Times New Roman"/>
          <w:sz w:val="24"/>
          <w:szCs w:val="24"/>
        </w:rPr>
        <w:t xml:space="preserve"> </w:t>
      </w:r>
      <w:r w:rsidR="006F2EB8" w:rsidRPr="00B57F5D">
        <w:rPr>
          <w:rFonts w:ascii="Times New Roman" w:eastAsia="Times New Roman" w:hAnsi="Times New Roman"/>
          <w:sz w:val="24"/>
          <w:szCs w:val="24"/>
        </w:rPr>
        <w:t>This implementation was developed for two-dimensional z-projections of</w:t>
      </w:r>
      <w:r w:rsidR="00056896" w:rsidRPr="00B57F5D">
        <w:rPr>
          <w:rFonts w:ascii="Times New Roman" w:eastAsia="Times New Roman" w:hAnsi="Times New Roman"/>
          <w:sz w:val="24"/>
          <w:szCs w:val="24"/>
        </w:rPr>
        <w:t xml:space="preserve"> confocal stacks where z-slices do not have an overlap in the z direction. </w:t>
      </w:r>
      <w:r>
        <w:rPr>
          <w:rFonts w:ascii="Times New Roman" w:eastAsia="Times New Roman" w:hAnsi="Times New Roman"/>
          <w:sz w:val="24"/>
          <w:szCs w:val="24"/>
        </w:rPr>
        <w:t>RNS</w:t>
      </w:r>
      <w:r w:rsidR="00056896" w:rsidRPr="00B57F5D">
        <w:rPr>
          <w:rFonts w:ascii="Times New Roman" w:eastAsia="Times New Roman" w:hAnsi="Times New Roman"/>
          <w:sz w:val="24"/>
          <w:szCs w:val="24"/>
        </w:rPr>
        <w:t xml:space="preserve"> is available online as a pre-compiled executable </w:t>
      </w:r>
      <w:r w:rsidR="00F05530" w:rsidRPr="00B57F5D">
        <w:rPr>
          <w:rFonts w:ascii="Times New Roman" w:eastAsia="Times New Roman" w:hAnsi="Times New Roman"/>
          <w:sz w:val="24"/>
          <w:szCs w:val="24"/>
        </w:rPr>
        <w:t xml:space="preserve">for </w:t>
      </w:r>
      <w:r w:rsidR="00FB26A9" w:rsidRPr="00B57F5D">
        <w:rPr>
          <w:rFonts w:ascii="Times New Roman" w:eastAsia="Times New Roman" w:hAnsi="Times New Roman"/>
          <w:sz w:val="24"/>
          <w:szCs w:val="24"/>
        </w:rPr>
        <w:t xml:space="preserve">Macintosh OS X Yosemite </w:t>
      </w:r>
      <w:r w:rsidR="00F05530" w:rsidRPr="00B57F5D">
        <w:rPr>
          <w:rFonts w:ascii="Times New Roman" w:eastAsia="Times New Roman" w:hAnsi="Times New Roman"/>
          <w:sz w:val="24"/>
          <w:szCs w:val="24"/>
        </w:rPr>
        <w:t xml:space="preserve">and </w:t>
      </w:r>
      <w:r w:rsidR="00FB26A9" w:rsidRPr="00B57F5D">
        <w:rPr>
          <w:rFonts w:ascii="Times New Roman" w:eastAsia="Times New Roman" w:hAnsi="Times New Roman"/>
          <w:sz w:val="24"/>
          <w:szCs w:val="24"/>
        </w:rPr>
        <w:t xml:space="preserve">Windows 8.1 operating systems </w:t>
      </w:r>
      <w:r w:rsidR="00056896" w:rsidRPr="00B57F5D">
        <w:rPr>
          <w:rFonts w:ascii="Times New Roman" w:eastAsia="Times New Roman" w:hAnsi="Times New Roman"/>
          <w:sz w:val="24"/>
          <w:szCs w:val="24"/>
        </w:rPr>
        <w:t>and does not require a MATLAB license to use.</w:t>
      </w:r>
    </w:p>
    <w:p w14:paraId="0F47E619" w14:textId="77777777" w:rsidR="00517009" w:rsidRPr="00A90390" w:rsidRDefault="00517009" w:rsidP="002F031F">
      <w:pPr>
        <w:spacing w:after="0" w:line="240" w:lineRule="auto"/>
        <w:jc w:val="both"/>
        <w:rPr>
          <w:rFonts w:ascii="Times New Roman" w:hAnsi="Times New Roman"/>
          <w:b/>
          <w:sz w:val="24"/>
          <w:szCs w:val="24"/>
        </w:rPr>
      </w:pPr>
    </w:p>
    <w:p w14:paraId="6DA2E36C" w14:textId="77777777" w:rsidR="00056896" w:rsidRPr="00B40231" w:rsidRDefault="00056896" w:rsidP="002F031F">
      <w:pPr>
        <w:spacing w:after="0" w:line="240" w:lineRule="auto"/>
        <w:jc w:val="both"/>
        <w:rPr>
          <w:rFonts w:ascii="Times New Roman" w:hAnsi="Times New Roman"/>
          <w:b/>
          <w:sz w:val="28"/>
          <w:szCs w:val="28"/>
        </w:rPr>
      </w:pPr>
      <w:r w:rsidRPr="00B40231">
        <w:rPr>
          <w:rFonts w:ascii="Times New Roman" w:hAnsi="Times New Roman"/>
          <w:b/>
          <w:sz w:val="28"/>
          <w:szCs w:val="28"/>
        </w:rPr>
        <w:t>Acknowledgements</w:t>
      </w:r>
    </w:p>
    <w:p w14:paraId="4141232C" w14:textId="147F0CE6" w:rsidR="00056896" w:rsidRDefault="00056896" w:rsidP="002F031F">
      <w:pPr>
        <w:pStyle w:val="AckText"/>
        <w:spacing w:line="240" w:lineRule="auto"/>
        <w:rPr>
          <w:sz w:val="24"/>
          <w:szCs w:val="24"/>
        </w:rPr>
      </w:pPr>
      <w:r w:rsidRPr="00B57F5D">
        <w:rPr>
          <w:sz w:val="24"/>
          <w:szCs w:val="24"/>
        </w:rPr>
        <w:t xml:space="preserve">We thank Miranda Burnette, Erin Howe, and Qinfeng Wu for comments on </w:t>
      </w:r>
      <w:r w:rsidR="00F3760C">
        <w:rPr>
          <w:sz w:val="24"/>
          <w:szCs w:val="24"/>
        </w:rPr>
        <w:t>earlier</w:t>
      </w:r>
      <w:r w:rsidR="00F3760C" w:rsidRPr="00B57F5D">
        <w:rPr>
          <w:sz w:val="24"/>
          <w:szCs w:val="24"/>
        </w:rPr>
        <w:t xml:space="preserve"> </w:t>
      </w:r>
      <w:r w:rsidRPr="00B57F5D">
        <w:rPr>
          <w:sz w:val="24"/>
          <w:szCs w:val="24"/>
        </w:rPr>
        <w:t>versions of the manuscript. We also wish to thank the Bloomington Stock Center for fly lines and Developmental Studies Hybridoma Bank for antibodies.</w:t>
      </w:r>
      <w:r w:rsidR="00B40231">
        <w:rPr>
          <w:i/>
          <w:sz w:val="24"/>
          <w:szCs w:val="24"/>
        </w:rPr>
        <w:t xml:space="preserve"> </w:t>
      </w:r>
      <w:r w:rsidRPr="00B57F5D">
        <w:rPr>
          <w:i/>
          <w:sz w:val="24"/>
          <w:szCs w:val="24"/>
        </w:rPr>
        <w:t>Funding</w:t>
      </w:r>
      <w:r w:rsidRPr="00B57F5D">
        <w:rPr>
          <w:sz w:val="24"/>
          <w:szCs w:val="24"/>
        </w:rPr>
        <w:t>: AF is funded by the Engineering and Physical Sciences Research Council through grant EP/I017909/1. CN, PB and JZ were funded in part by the National Science Foundation grant CBET 1403887. JZ was funded partially by NIH grant UO1 HL116330. AF and JZ acknowledge funding from a Royal Society International Exchanges Scheme grant (IE130149). JK is funded by the Engineering and Physical Sciences Research Council through a studentship.</w:t>
      </w:r>
    </w:p>
    <w:p w14:paraId="5C664C37" w14:textId="77777777" w:rsidR="00EE6881" w:rsidRDefault="00EE6881" w:rsidP="002F031F">
      <w:pPr>
        <w:pStyle w:val="AckText"/>
        <w:spacing w:line="240" w:lineRule="auto"/>
        <w:rPr>
          <w:sz w:val="24"/>
          <w:szCs w:val="24"/>
        </w:rPr>
      </w:pPr>
    </w:p>
    <w:p w14:paraId="7AEF3868" w14:textId="77777777" w:rsidR="00056896" w:rsidRPr="00B57F5D" w:rsidRDefault="00056896" w:rsidP="002F031F">
      <w:pPr>
        <w:spacing w:after="0" w:line="240" w:lineRule="auto"/>
        <w:jc w:val="both"/>
        <w:rPr>
          <w:rFonts w:ascii="Times New Roman" w:hAnsi="Times New Roman"/>
          <w:sz w:val="24"/>
          <w:szCs w:val="24"/>
        </w:rPr>
      </w:pPr>
    </w:p>
    <w:p w14:paraId="4653DD6D" w14:textId="691E7FC3" w:rsidR="00056896" w:rsidRPr="00B57F5D" w:rsidRDefault="00056896" w:rsidP="002F031F">
      <w:pPr>
        <w:spacing w:after="0" w:line="240" w:lineRule="auto"/>
        <w:jc w:val="both"/>
        <w:rPr>
          <w:rFonts w:ascii="Times New Roman" w:hAnsi="Times New Roman"/>
          <w:sz w:val="24"/>
          <w:szCs w:val="24"/>
        </w:rPr>
      </w:pPr>
    </w:p>
    <w:p w14:paraId="1A626AF4" w14:textId="52183C1F" w:rsidR="002A6E02" w:rsidRPr="00B57F5D" w:rsidRDefault="005B5F5F" w:rsidP="002F031F">
      <w:pPr>
        <w:spacing w:after="0" w:line="240" w:lineRule="auto"/>
        <w:jc w:val="center"/>
        <w:rPr>
          <w:rFonts w:ascii="Times New Roman" w:hAnsi="Times New Roman"/>
          <w:sz w:val="24"/>
          <w:szCs w:val="24"/>
        </w:rPr>
      </w:pPr>
      <w:r w:rsidRPr="00B40231">
        <w:rPr>
          <w:rFonts w:ascii="Times New Roman" w:hAnsi="Times New Roman"/>
          <w:noProof/>
          <w:sz w:val="24"/>
          <w:szCs w:val="24"/>
        </w:rPr>
        <w:lastRenderedPageBreak/>
        <w:drawing>
          <wp:inline distT="0" distB="0" distL="0" distR="0" wp14:anchorId="46D7E0A5" wp14:editId="6291D98E">
            <wp:extent cx="3098800" cy="556340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00456" cy="5566375"/>
                    </a:xfrm>
                    <a:prstGeom prst="rect">
                      <a:avLst/>
                    </a:prstGeom>
                    <a:noFill/>
                    <a:ln>
                      <a:noFill/>
                    </a:ln>
                  </pic:spPr>
                </pic:pic>
              </a:graphicData>
            </a:graphic>
          </wp:inline>
        </w:drawing>
      </w:r>
    </w:p>
    <w:p w14:paraId="715CA573" w14:textId="5CA3296F" w:rsidR="004C73C3" w:rsidRPr="00B57F5D" w:rsidRDefault="002A6E02" w:rsidP="002F031F">
      <w:pPr>
        <w:spacing w:after="0" w:line="240" w:lineRule="auto"/>
        <w:jc w:val="both"/>
        <w:rPr>
          <w:rFonts w:ascii="Times New Roman" w:hAnsi="Times New Roman"/>
          <w:sz w:val="24"/>
          <w:szCs w:val="24"/>
        </w:rPr>
      </w:pPr>
      <w:r w:rsidRPr="00B57F5D">
        <w:rPr>
          <w:rFonts w:ascii="Times New Roman" w:hAnsi="Times New Roman"/>
          <w:b/>
          <w:sz w:val="24"/>
          <w:szCs w:val="24"/>
        </w:rPr>
        <w:t xml:space="preserve">Fig. </w:t>
      </w:r>
      <w:r w:rsidR="00806C77" w:rsidRPr="00B57F5D">
        <w:rPr>
          <w:rFonts w:ascii="Times New Roman" w:hAnsi="Times New Roman"/>
          <w:b/>
          <w:sz w:val="24"/>
          <w:szCs w:val="24"/>
        </w:rPr>
        <w:t>2</w:t>
      </w:r>
      <w:r w:rsidRPr="00B57F5D">
        <w:rPr>
          <w:rFonts w:ascii="Times New Roman" w:hAnsi="Times New Roman"/>
          <w:b/>
          <w:sz w:val="24"/>
          <w:szCs w:val="24"/>
        </w:rPr>
        <w:t xml:space="preserve">: Overview of </w:t>
      </w:r>
      <w:r w:rsidR="00F3760C">
        <w:rPr>
          <w:rFonts w:ascii="Times New Roman" w:hAnsi="Times New Roman"/>
          <w:b/>
          <w:sz w:val="24"/>
          <w:szCs w:val="24"/>
        </w:rPr>
        <w:t>image processing method</w:t>
      </w:r>
      <w:r w:rsidRPr="00B57F5D">
        <w:rPr>
          <w:rFonts w:ascii="Times New Roman" w:hAnsi="Times New Roman"/>
          <w:b/>
          <w:sz w:val="24"/>
          <w:szCs w:val="24"/>
        </w:rPr>
        <w:t xml:space="preserve">. </w:t>
      </w:r>
      <w:r w:rsidRPr="00B57F5D">
        <w:rPr>
          <w:rFonts w:ascii="Times New Roman" w:hAnsi="Times New Roman"/>
          <w:sz w:val="24"/>
          <w:szCs w:val="24"/>
        </w:rPr>
        <w:t xml:space="preserve">A) The </w:t>
      </w:r>
      <w:r w:rsidR="00F3760C">
        <w:rPr>
          <w:rFonts w:ascii="Times New Roman" w:hAnsi="Times New Roman"/>
          <w:sz w:val="24"/>
          <w:szCs w:val="24"/>
        </w:rPr>
        <w:t xml:space="preserve">flow diagram </w:t>
      </w:r>
      <w:r w:rsidR="00F3760C" w:rsidRPr="00B57F5D">
        <w:rPr>
          <w:rFonts w:ascii="Times New Roman" w:hAnsi="Times New Roman"/>
          <w:sz w:val="24"/>
          <w:szCs w:val="24"/>
        </w:rPr>
        <w:t xml:space="preserve"> </w:t>
      </w:r>
      <w:r w:rsidRPr="00B57F5D">
        <w:rPr>
          <w:rFonts w:ascii="Times New Roman" w:hAnsi="Times New Roman"/>
          <w:sz w:val="24"/>
          <w:szCs w:val="24"/>
        </w:rPr>
        <w:t>shows how a multi-tile mosaic is processed after vignetting correction to normalize tiles and enable subsequent stitching into a mosaic. Mosaics of size 2x2 or smaller are optimized to minimize the difference in the overlaps, as defined by Eq. 3. Mosaics larger than 2x2 are subdivided into sub-mosaics in a 2x2 configuration, and each sub-mosaic is processed in a recursive instance of the script. The normalized sub-mosaics are then normalized through the 2x2 optimization using Eq. 3. As a result, no optimization is ever run with more than six independent parameters, and computation time of mosaics of any size scales nearly linearly with the number of overlaps. B)</w:t>
      </w:r>
      <w:r w:rsidRPr="00B57F5D">
        <w:rPr>
          <w:rFonts w:ascii="Times New Roman" w:hAnsi="Times New Roman"/>
          <w:b/>
          <w:sz w:val="24"/>
          <w:szCs w:val="24"/>
        </w:rPr>
        <w:t xml:space="preserve"> </w:t>
      </w:r>
      <w:r w:rsidR="00C227DF" w:rsidRPr="00B57F5D">
        <w:rPr>
          <w:rFonts w:ascii="Times New Roman" w:hAnsi="Times New Roman"/>
          <w:sz w:val="24"/>
          <w:szCs w:val="24"/>
        </w:rPr>
        <w:t>The c</w:t>
      </w:r>
      <w:r w:rsidRPr="00B57F5D">
        <w:rPr>
          <w:rFonts w:ascii="Times New Roman" w:hAnsi="Times New Roman"/>
          <w:sz w:val="24"/>
          <w:szCs w:val="24"/>
        </w:rPr>
        <w:t>orrection was run on montages with dimensions MxM, with M ranging from 2 to 20 in multiples of two</w:t>
      </w:r>
      <w:r w:rsidR="00C227DF" w:rsidRPr="00B57F5D">
        <w:rPr>
          <w:rFonts w:ascii="Times New Roman" w:hAnsi="Times New Roman"/>
          <w:sz w:val="24"/>
          <w:szCs w:val="24"/>
        </w:rPr>
        <w:t>, where 6</w:t>
      </w:r>
      <w:r w:rsidR="00935C4D" w:rsidRPr="00B57F5D">
        <w:rPr>
          <w:rFonts w:ascii="Times New Roman" w:hAnsi="Times New Roman"/>
          <w:sz w:val="24"/>
          <w:szCs w:val="24"/>
        </w:rPr>
        <w:t xml:space="preserve"> (or a total of 36 tiles)</w:t>
      </w:r>
      <w:r w:rsidR="00C227DF" w:rsidRPr="00B57F5D">
        <w:rPr>
          <w:rFonts w:ascii="Times New Roman" w:hAnsi="Times New Roman"/>
          <w:sz w:val="24"/>
          <w:szCs w:val="24"/>
        </w:rPr>
        <w:t xml:space="preserve"> represents the dataset tested in this study</w:t>
      </w:r>
      <w:r w:rsidRPr="00B57F5D">
        <w:rPr>
          <w:rFonts w:ascii="Times New Roman" w:hAnsi="Times New Roman"/>
          <w:sz w:val="24"/>
          <w:szCs w:val="24"/>
        </w:rPr>
        <w:t>. The image used contained a linear gradient, divided into tiles with 10% overlap. The tiles were multiplied by a fourth order cosine function to simulate vignetting, and Gaussian noise with a standard deviation of 10% was applied. The resulting data showed a linear correlation between the number of tiles stitched and computation time. N = 5 for each condition, error bars represent standard deviation.</w:t>
      </w:r>
    </w:p>
    <w:p w14:paraId="6F9BB1CC" w14:textId="77777777" w:rsidR="004C73C3" w:rsidRPr="00B57F5D" w:rsidRDefault="004C73C3">
      <w:pPr>
        <w:spacing w:after="160" w:line="259" w:lineRule="auto"/>
        <w:rPr>
          <w:rFonts w:ascii="Times New Roman" w:hAnsi="Times New Roman"/>
          <w:sz w:val="24"/>
          <w:szCs w:val="24"/>
        </w:rPr>
      </w:pPr>
      <w:r w:rsidRPr="00B57F5D">
        <w:rPr>
          <w:rFonts w:ascii="Times New Roman" w:hAnsi="Times New Roman"/>
          <w:sz w:val="24"/>
          <w:szCs w:val="24"/>
        </w:rPr>
        <w:br w:type="page"/>
      </w:r>
    </w:p>
    <w:p w14:paraId="421D587E" w14:textId="77777777" w:rsidR="00056896" w:rsidRPr="00B57F5D" w:rsidRDefault="00056896" w:rsidP="002F031F">
      <w:pPr>
        <w:spacing w:after="0" w:line="240" w:lineRule="auto"/>
        <w:jc w:val="both"/>
        <w:rPr>
          <w:rFonts w:ascii="Times New Roman" w:hAnsi="Times New Roman"/>
          <w:sz w:val="24"/>
          <w:szCs w:val="24"/>
        </w:rPr>
      </w:pPr>
      <w:r w:rsidRPr="00F35AB0">
        <w:rPr>
          <w:rFonts w:ascii="Times New Roman" w:hAnsi="Times New Roman"/>
          <w:noProof/>
          <w:sz w:val="24"/>
          <w:szCs w:val="24"/>
        </w:rPr>
        <w:lastRenderedPageBreak/>
        <w:drawing>
          <wp:anchor distT="0" distB="0" distL="114300" distR="114300" simplePos="0" relativeHeight="251658240" behindDoc="1" locked="0" layoutInCell="1" allowOverlap="1" wp14:anchorId="192E3198" wp14:editId="1C314513">
            <wp:simplePos x="0" y="0"/>
            <wp:positionH relativeFrom="margin">
              <wp:align>center</wp:align>
            </wp:positionH>
            <wp:positionV relativeFrom="paragraph">
              <wp:posOffset>10795</wp:posOffset>
            </wp:positionV>
            <wp:extent cx="4831080" cy="6649720"/>
            <wp:effectExtent l="0" t="0" r="7620" b="0"/>
            <wp:wrapTight wrapText="bothSides">
              <wp:wrapPolygon edited="0">
                <wp:start x="0" y="0"/>
                <wp:lineTo x="0" y="21534"/>
                <wp:lineTo x="21549" y="21534"/>
                <wp:lineTo x="21549" y="0"/>
                <wp:lineTo x="0" y="0"/>
              </wp:wrapPolygon>
            </wp:wrapTight>
            <wp:docPr id="8" name="Picture 4" descr="Figure 2 Vignetting Paper Draft 7 300 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 2 Vignetting Paper Draft 7 300 dp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1080" cy="6649720"/>
                    </a:xfrm>
                    <a:prstGeom prst="rect">
                      <a:avLst/>
                    </a:prstGeom>
                    <a:noFill/>
                  </pic:spPr>
                </pic:pic>
              </a:graphicData>
            </a:graphic>
            <wp14:sizeRelH relativeFrom="page">
              <wp14:pctWidth>0</wp14:pctWidth>
            </wp14:sizeRelH>
            <wp14:sizeRelV relativeFrom="page">
              <wp14:pctHeight>0</wp14:pctHeight>
            </wp14:sizeRelV>
          </wp:anchor>
        </w:drawing>
      </w:r>
    </w:p>
    <w:p w14:paraId="7AD8B149" w14:textId="77777777" w:rsidR="00056896" w:rsidRPr="00B57F5D" w:rsidRDefault="00056896" w:rsidP="002F031F">
      <w:pPr>
        <w:spacing w:after="0" w:line="240" w:lineRule="auto"/>
        <w:jc w:val="both"/>
        <w:rPr>
          <w:rFonts w:ascii="Times New Roman" w:hAnsi="Times New Roman"/>
          <w:sz w:val="24"/>
          <w:szCs w:val="24"/>
        </w:rPr>
      </w:pPr>
    </w:p>
    <w:p w14:paraId="661643B7" w14:textId="77777777" w:rsidR="00056896" w:rsidRPr="00B57F5D" w:rsidRDefault="00056896" w:rsidP="002F031F">
      <w:pPr>
        <w:spacing w:after="0" w:line="240" w:lineRule="auto"/>
        <w:jc w:val="both"/>
        <w:rPr>
          <w:rFonts w:ascii="Times New Roman" w:hAnsi="Times New Roman"/>
          <w:sz w:val="24"/>
          <w:szCs w:val="24"/>
        </w:rPr>
      </w:pPr>
    </w:p>
    <w:p w14:paraId="7F30A99B" w14:textId="77777777" w:rsidR="00056896" w:rsidRPr="00B57F5D" w:rsidRDefault="00056896" w:rsidP="002F031F">
      <w:pPr>
        <w:spacing w:after="0" w:line="240" w:lineRule="auto"/>
        <w:jc w:val="both"/>
        <w:rPr>
          <w:rFonts w:ascii="Times New Roman" w:hAnsi="Times New Roman"/>
          <w:sz w:val="24"/>
          <w:szCs w:val="24"/>
        </w:rPr>
      </w:pPr>
    </w:p>
    <w:p w14:paraId="08E78F41" w14:textId="77777777" w:rsidR="00056896" w:rsidRPr="00B57F5D" w:rsidRDefault="00056896" w:rsidP="002F031F">
      <w:pPr>
        <w:spacing w:after="0" w:line="240" w:lineRule="auto"/>
        <w:jc w:val="both"/>
        <w:rPr>
          <w:rFonts w:ascii="Times New Roman" w:hAnsi="Times New Roman"/>
          <w:sz w:val="24"/>
          <w:szCs w:val="24"/>
        </w:rPr>
      </w:pPr>
    </w:p>
    <w:p w14:paraId="366F727A" w14:textId="77777777" w:rsidR="00056896" w:rsidRPr="00B57F5D" w:rsidRDefault="00056896" w:rsidP="002F031F">
      <w:pPr>
        <w:spacing w:after="0" w:line="240" w:lineRule="auto"/>
        <w:jc w:val="both"/>
        <w:rPr>
          <w:rFonts w:ascii="Times New Roman" w:hAnsi="Times New Roman"/>
          <w:sz w:val="24"/>
          <w:szCs w:val="24"/>
        </w:rPr>
      </w:pPr>
    </w:p>
    <w:p w14:paraId="6C877F32" w14:textId="77777777" w:rsidR="00056896" w:rsidRPr="00B57F5D" w:rsidRDefault="00056896" w:rsidP="002F031F">
      <w:pPr>
        <w:spacing w:after="0" w:line="240" w:lineRule="auto"/>
        <w:jc w:val="both"/>
        <w:rPr>
          <w:rFonts w:ascii="Times New Roman" w:hAnsi="Times New Roman"/>
          <w:sz w:val="24"/>
          <w:szCs w:val="24"/>
        </w:rPr>
      </w:pPr>
    </w:p>
    <w:p w14:paraId="252788F1" w14:textId="77777777" w:rsidR="00056896" w:rsidRPr="00B57F5D" w:rsidRDefault="00056896" w:rsidP="002F031F">
      <w:pPr>
        <w:spacing w:after="0" w:line="240" w:lineRule="auto"/>
        <w:jc w:val="both"/>
        <w:rPr>
          <w:rFonts w:ascii="Times New Roman" w:hAnsi="Times New Roman"/>
          <w:sz w:val="24"/>
          <w:szCs w:val="24"/>
        </w:rPr>
      </w:pPr>
    </w:p>
    <w:p w14:paraId="78BD4F0D" w14:textId="77777777" w:rsidR="00056896" w:rsidRPr="00B57F5D" w:rsidRDefault="00056896" w:rsidP="002F031F">
      <w:pPr>
        <w:spacing w:after="0" w:line="240" w:lineRule="auto"/>
        <w:jc w:val="both"/>
        <w:rPr>
          <w:rFonts w:ascii="Times New Roman" w:hAnsi="Times New Roman"/>
          <w:sz w:val="24"/>
          <w:szCs w:val="24"/>
        </w:rPr>
      </w:pPr>
    </w:p>
    <w:p w14:paraId="118EAD32" w14:textId="77777777" w:rsidR="00056896" w:rsidRPr="00B57F5D" w:rsidRDefault="00056896" w:rsidP="002F031F">
      <w:pPr>
        <w:spacing w:after="0" w:line="240" w:lineRule="auto"/>
        <w:jc w:val="both"/>
        <w:rPr>
          <w:rFonts w:ascii="Times New Roman" w:hAnsi="Times New Roman"/>
          <w:sz w:val="24"/>
          <w:szCs w:val="24"/>
        </w:rPr>
      </w:pPr>
    </w:p>
    <w:p w14:paraId="29971A3A" w14:textId="77777777" w:rsidR="00056896" w:rsidRPr="00B57F5D" w:rsidRDefault="00056896" w:rsidP="002F031F">
      <w:pPr>
        <w:spacing w:after="0" w:line="240" w:lineRule="auto"/>
        <w:jc w:val="both"/>
        <w:rPr>
          <w:rFonts w:ascii="Times New Roman" w:hAnsi="Times New Roman"/>
          <w:sz w:val="24"/>
          <w:szCs w:val="24"/>
        </w:rPr>
      </w:pPr>
    </w:p>
    <w:p w14:paraId="24D5EC5A" w14:textId="77777777" w:rsidR="00056896" w:rsidRPr="00B57F5D" w:rsidRDefault="00056896" w:rsidP="002F031F">
      <w:pPr>
        <w:spacing w:after="0" w:line="240" w:lineRule="auto"/>
        <w:jc w:val="both"/>
        <w:rPr>
          <w:rFonts w:ascii="Times New Roman" w:hAnsi="Times New Roman"/>
          <w:sz w:val="24"/>
          <w:szCs w:val="24"/>
        </w:rPr>
      </w:pPr>
    </w:p>
    <w:p w14:paraId="3DD904E6" w14:textId="77777777" w:rsidR="00056896" w:rsidRPr="00B57F5D" w:rsidRDefault="00056896" w:rsidP="002F031F">
      <w:pPr>
        <w:spacing w:after="0" w:line="240" w:lineRule="auto"/>
        <w:jc w:val="both"/>
        <w:rPr>
          <w:rFonts w:ascii="Times New Roman" w:hAnsi="Times New Roman"/>
          <w:sz w:val="24"/>
          <w:szCs w:val="24"/>
        </w:rPr>
      </w:pPr>
    </w:p>
    <w:p w14:paraId="499DBAFA" w14:textId="77777777" w:rsidR="00056896" w:rsidRPr="00B57F5D" w:rsidRDefault="00056896" w:rsidP="002F031F">
      <w:pPr>
        <w:spacing w:after="0" w:line="240" w:lineRule="auto"/>
        <w:jc w:val="both"/>
        <w:rPr>
          <w:rFonts w:ascii="Times New Roman" w:hAnsi="Times New Roman"/>
          <w:sz w:val="24"/>
          <w:szCs w:val="24"/>
        </w:rPr>
      </w:pPr>
    </w:p>
    <w:p w14:paraId="431AF757" w14:textId="77777777" w:rsidR="00056896" w:rsidRPr="00B57F5D" w:rsidRDefault="00056896" w:rsidP="002F031F">
      <w:pPr>
        <w:spacing w:after="0" w:line="240" w:lineRule="auto"/>
        <w:jc w:val="both"/>
        <w:rPr>
          <w:rFonts w:ascii="Times New Roman" w:hAnsi="Times New Roman"/>
          <w:sz w:val="24"/>
          <w:szCs w:val="24"/>
        </w:rPr>
      </w:pPr>
    </w:p>
    <w:p w14:paraId="7C8F9B5E" w14:textId="77777777" w:rsidR="00056896" w:rsidRPr="00B57F5D" w:rsidRDefault="00056896" w:rsidP="002F031F">
      <w:pPr>
        <w:spacing w:after="0" w:line="240" w:lineRule="auto"/>
        <w:jc w:val="both"/>
        <w:rPr>
          <w:rFonts w:ascii="Times New Roman" w:hAnsi="Times New Roman"/>
          <w:sz w:val="24"/>
          <w:szCs w:val="24"/>
        </w:rPr>
      </w:pPr>
    </w:p>
    <w:p w14:paraId="2C487264" w14:textId="77777777" w:rsidR="00056896" w:rsidRPr="00B57F5D" w:rsidRDefault="00056896" w:rsidP="002F031F">
      <w:pPr>
        <w:spacing w:after="0" w:line="240" w:lineRule="auto"/>
        <w:jc w:val="both"/>
        <w:rPr>
          <w:rFonts w:ascii="Times New Roman" w:hAnsi="Times New Roman"/>
          <w:sz w:val="24"/>
          <w:szCs w:val="24"/>
        </w:rPr>
      </w:pPr>
    </w:p>
    <w:p w14:paraId="725928F0" w14:textId="77777777" w:rsidR="00056896" w:rsidRPr="00B57F5D" w:rsidRDefault="00056896" w:rsidP="002F031F">
      <w:pPr>
        <w:spacing w:after="0" w:line="240" w:lineRule="auto"/>
        <w:jc w:val="both"/>
        <w:rPr>
          <w:rFonts w:ascii="Times New Roman" w:hAnsi="Times New Roman"/>
          <w:sz w:val="24"/>
          <w:szCs w:val="24"/>
        </w:rPr>
      </w:pPr>
    </w:p>
    <w:p w14:paraId="61846B62" w14:textId="77777777" w:rsidR="00056896" w:rsidRPr="00B57F5D" w:rsidRDefault="00056896" w:rsidP="002F031F">
      <w:pPr>
        <w:spacing w:after="0" w:line="240" w:lineRule="auto"/>
        <w:jc w:val="both"/>
        <w:rPr>
          <w:rFonts w:ascii="Times New Roman" w:hAnsi="Times New Roman"/>
          <w:sz w:val="24"/>
          <w:szCs w:val="24"/>
        </w:rPr>
      </w:pPr>
    </w:p>
    <w:p w14:paraId="30187388" w14:textId="77777777" w:rsidR="00056896" w:rsidRPr="00B57F5D" w:rsidRDefault="00056896" w:rsidP="002F031F">
      <w:pPr>
        <w:spacing w:after="0" w:line="240" w:lineRule="auto"/>
        <w:jc w:val="both"/>
        <w:rPr>
          <w:rFonts w:ascii="Times New Roman" w:hAnsi="Times New Roman"/>
          <w:sz w:val="24"/>
          <w:szCs w:val="24"/>
        </w:rPr>
      </w:pPr>
    </w:p>
    <w:p w14:paraId="3514F595" w14:textId="77777777" w:rsidR="00056896" w:rsidRPr="00B57F5D" w:rsidRDefault="00056896" w:rsidP="002F031F">
      <w:pPr>
        <w:spacing w:after="0" w:line="240" w:lineRule="auto"/>
        <w:jc w:val="both"/>
        <w:rPr>
          <w:rFonts w:ascii="Times New Roman" w:hAnsi="Times New Roman"/>
          <w:sz w:val="24"/>
          <w:szCs w:val="24"/>
        </w:rPr>
      </w:pPr>
    </w:p>
    <w:p w14:paraId="001E326B" w14:textId="77777777" w:rsidR="00056896" w:rsidRPr="00B57F5D" w:rsidRDefault="00056896" w:rsidP="002F031F">
      <w:pPr>
        <w:spacing w:after="0" w:line="240" w:lineRule="auto"/>
        <w:jc w:val="both"/>
        <w:rPr>
          <w:rFonts w:ascii="Times New Roman" w:hAnsi="Times New Roman"/>
          <w:sz w:val="24"/>
          <w:szCs w:val="24"/>
        </w:rPr>
      </w:pPr>
    </w:p>
    <w:p w14:paraId="6E60C7BB" w14:textId="77777777" w:rsidR="008D69DC" w:rsidRPr="00B57F5D" w:rsidRDefault="008D69DC" w:rsidP="002F031F">
      <w:pPr>
        <w:spacing w:after="0" w:line="240" w:lineRule="auto"/>
        <w:jc w:val="both"/>
        <w:rPr>
          <w:rFonts w:ascii="Times New Roman" w:hAnsi="Times New Roman"/>
          <w:b/>
          <w:sz w:val="24"/>
          <w:szCs w:val="24"/>
        </w:rPr>
      </w:pPr>
    </w:p>
    <w:p w14:paraId="11DB545C" w14:textId="77777777" w:rsidR="008D69DC" w:rsidRPr="00B57F5D" w:rsidRDefault="008D69DC" w:rsidP="002F031F">
      <w:pPr>
        <w:spacing w:after="0" w:line="240" w:lineRule="auto"/>
        <w:jc w:val="both"/>
        <w:rPr>
          <w:rFonts w:ascii="Times New Roman" w:hAnsi="Times New Roman"/>
          <w:b/>
          <w:sz w:val="24"/>
          <w:szCs w:val="24"/>
        </w:rPr>
      </w:pPr>
    </w:p>
    <w:p w14:paraId="264017FA" w14:textId="77777777" w:rsidR="008D69DC" w:rsidRPr="00B57F5D" w:rsidRDefault="008D69DC" w:rsidP="002F031F">
      <w:pPr>
        <w:spacing w:after="0" w:line="240" w:lineRule="auto"/>
        <w:jc w:val="both"/>
        <w:rPr>
          <w:rFonts w:ascii="Times New Roman" w:hAnsi="Times New Roman"/>
          <w:b/>
          <w:sz w:val="24"/>
          <w:szCs w:val="24"/>
        </w:rPr>
      </w:pPr>
    </w:p>
    <w:p w14:paraId="03E4A166" w14:textId="77777777" w:rsidR="008D69DC" w:rsidRPr="00B57F5D" w:rsidRDefault="008D69DC" w:rsidP="002F031F">
      <w:pPr>
        <w:spacing w:after="0" w:line="240" w:lineRule="auto"/>
        <w:jc w:val="both"/>
        <w:rPr>
          <w:rFonts w:ascii="Times New Roman" w:hAnsi="Times New Roman"/>
          <w:b/>
          <w:sz w:val="24"/>
          <w:szCs w:val="24"/>
        </w:rPr>
      </w:pPr>
    </w:p>
    <w:p w14:paraId="751075C8" w14:textId="77777777" w:rsidR="008D69DC" w:rsidRPr="00B57F5D" w:rsidRDefault="008D69DC" w:rsidP="002F031F">
      <w:pPr>
        <w:spacing w:after="0" w:line="240" w:lineRule="auto"/>
        <w:jc w:val="both"/>
        <w:rPr>
          <w:rFonts w:ascii="Times New Roman" w:hAnsi="Times New Roman"/>
          <w:b/>
          <w:sz w:val="24"/>
          <w:szCs w:val="24"/>
        </w:rPr>
      </w:pPr>
    </w:p>
    <w:p w14:paraId="13836E8C" w14:textId="77777777" w:rsidR="008D69DC" w:rsidRPr="00B57F5D" w:rsidRDefault="008D69DC" w:rsidP="002F031F">
      <w:pPr>
        <w:spacing w:after="0" w:line="240" w:lineRule="auto"/>
        <w:jc w:val="both"/>
        <w:rPr>
          <w:rFonts w:ascii="Times New Roman" w:hAnsi="Times New Roman"/>
          <w:b/>
          <w:sz w:val="24"/>
          <w:szCs w:val="24"/>
        </w:rPr>
      </w:pPr>
    </w:p>
    <w:p w14:paraId="3434B21F" w14:textId="77777777" w:rsidR="008D69DC" w:rsidRPr="00B57F5D" w:rsidRDefault="008D69DC" w:rsidP="002F031F">
      <w:pPr>
        <w:spacing w:after="0" w:line="240" w:lineRule="auto"/>
        <w:jc w:val="both"/>
        <w:rPr>
          <w:rFonts w:ascii="Times New Roman" w:hAnsi="Times New Roman"/>
          <w:b/>
          <w:sz w:val="24"/>
          <w:szCs w:val="24"/>
        </w:rPr>
      </w:pPr>
    </w:p>
    <w:p w14:paraId="64A2311E" w14:textId="77777777" w:rsidR="008D69DC" w:rsidRPr="00B57F5D" w:rsidRDefault="008D69DC" w:rsidP="002F031F">
      <w:pPr>
        <w:spacing w:after="0" w:line="240" w:lineRule="auto"/>
        <w:jc w:val="both"/>
        <w:rPr>
          <w:rFonts w:ascii="Times New Roman" w:hAnsi="Times New Roman"/>
          <w:b/>
          <w:sz w:val="24"/>
          <w:szCs w:val="24"/>
        </w:rPr>
      </w:pPr>
    </w:p>
    <w:p w14:paraId="3D432E48" w14:textId="77777777" w:rsidR="008D69DC" w:rsidRPr="00B57F5D" w:rsidRDefault="008D69DC" w:rsidP="002F031F">
      <w:pPr>
        <w:spacing w:after="0" w:line="240" w:lineRule="auto"/>
        <w:jc w:val="both"/>
        <w:rPr>
          <w:rFonts w:ascii="Times New Roman" w:hAnsi="Times New Roman"/>
          <w:b/>
          <w:sz w:val="24"/>
          <w:szCs w:val="24"/>
        </w:rPr>
      </w:pPr>
    </w:p>
    <w:p w14:paraId="55534696" w14:textId="77777777" w:rsidR="008D69DC" w:rsidRPr="00B57F5D" w:rsidRDefault="008D69DC" w:rsidP="002F031F">
      <w:pPr>
        <w:spacing w:after="0" w:line="240" w:lineRule="auto"/>
        <w:jc w:val="both"/>
        <w:rPr>
          <w:rFonts w:ascii="Times New Roman" w:hAnsi="Times New Roman"/>
          <w:b/>
          <w:sz w:val="24"/>
          <w:szCs w:val="24"/>
        </w:rPr>
      </w:pPr>
    </w:p>
    <w:p w14:paraId="76C7DECD" w14:textId="77777777" w:rsidR="008D69DC" w:rsidRPr="00B57F5D" w:rsidRDefault="008D69DC" w:rsidP="002F031F">
      <w:pPr>
        <w:spacing w:after="0" w:line="240" w:lineRule="auto"/>
        <w:jc w:val="both"/>
        <w:rPr>
          <w:rFonts w:ascii="Times New Roman" w:hAnsi="Times New Roman"/>
          <w:b/>
          <w:sz w:val="24"/>
          <w:szCs w:val="24"/>
        </w:rPr>
      </w:pPr>
    </w:p>
    <w:p w14:paraId="6CBB5768" w14:textId="77777777" w:rsidR="008D69DC" w:rsidRPr="00B57F5D" w:rsidRDefault="008D69DC" w:rsidP="002F031F">
      <w:pPr>
        <w:spacing w:after="0" w:line="240" w:lineRule="auto"/>
        <w:jc w:val="both"/>
        <w:rPr>
          <w:rFonts w:ascii="Times New Roman" w:hAnsi="Times New Roman"/>
          <w:b/>
          <w:sz w:val="24"/>
          <w:szCs w:val="24"/>
        </w:rPr>
      </w:pPr>
    </w:p>
    <w:p w14:paraId="6A151136" w14:textId="77777777" w:rsidR="008D69DC" w:rsidRPr="00B57F5D" w:rsidRDefault="008D69DC" w:rsidP="002F031F">
      <w:pPr>
        <w:spacing w:after="0" w:line="240" w:lineRule="auto"/>
        <w:jc w:val="both"/>
        <w:rPr>
          <w:rFonts w:ascii="Times New Roman" w:hAnsi="Times New Roman"/>
          <w:b/>
          <w:sz w:val="24"/>
          <w:szCs w:val="24"/>
        </w:rPr>
      </w:pPr>
    </w:p>
    <w:p w14:paraId="45423C21" w14:textId="77777777" w:rsidR="008D69DC" w:rsidRPr="00B57F5D" w:rsidRDefault="008D69DC" w:rsidP="002F031F">
      <w:pPr>
        <w:spacing w:after="0" w:line="240" w:lineRule="auto"/>
        <w:jc w:val="both"/>
        <w:rPr>
          <w:rFonts w:ascii="Times New Roman" w:hAnsi="Times New Roman"/>
          <w:b/>
          <w:sz w:val="24"/>
          <w:szCs w:val="24"/>
        </w:rPr>
      </w:pPr>
    </w:p>
    <w:p w14:paraId="19098CF7" w14:textId="77777777" w:rsidR="008D69DC" w:rsidRPr="00B57F5D" w:rsidRDefault="008D69DC" w:rsidP="002F031F">
      <w:pPr>
        <w:spacing w:after="0" w:line="240" w:lineRule="auto"/>
        <w:jc w:val="both"/>
        <w:rPr>
          <w:rFonts w:ascii="Times New Roman" w:hAnsi="Times New Roman"/>
          <w:b/>
          <w:sz w:val="24"/>
          <w:szCs w:val="24"/>
        </w:rPr>
      </w:pPr>
    </w:p>
    <w:p w14:paraId="1E71A471" w14:textId="77777777" w:rsidR="008D69DC" w:rsidRPr="00B57F5D" w:rsidRDefault="008D69DC" w:rsidP="002F031F">
      <w:pPr>
        <w:spacing w:after="0" w:line="240" w:lineRule="auto"/>
        <w:jc w:val="both"/>
        <w:rPr>
          <w:rFonts w:ascii="Times New Roman" w:hAnsi="Times New Roman"/>
          <w:b/>
          <w:sz w:val="24"/>
          <w:szCs w:val="24"/>
        </w:rPr>
      </w:pPr>
    </w:p>
    <w:p w14:paraId="575F3F17" w14:textId="41467C7A" w:rsidR="00764943" w:rsidRPr="00B57F5D" w:rsidRDefault="00056896" w:rsidP="00764943">
      <w:pPr>
        <w:spacing w:after="0" w:line="240" w:lineRule="auto"/>
        <w:jc w:val="both"/>
        <w:rPr>
          <w:rFonts w:ascii="Times New Roman" w:hAnsi="Times New Roman"/>
          <w:sz w:val="24"/>
          <w:szCs w:val="24"/>
        </w:rPr>
      </w:pPr>
      <w:r w:rsidRPr="00B57F5D">
        <w:rPr>
          <w:rFonts w:ascii="Times New Roman" w:hAnsi="Times New Roman"/>
          <w:b/>
          <w:sz w:val="24"/>
          <w:szCs w:val="24"/>
        </w:rPr>
        <w:t xml:space="preserve">Fig. </w:t>
      </w:r>
      <w:r w:rsidR="00806C77" w:rsidRPr="00B57F5D">
        <w:rPr>
          <w:rFonts w:ascii="Times New Roman" w:hAnsi="Times New Roman"/>
          <w:b/>
          <w:sz w:val="24"/>
          <w:szCs w:val="24"/>
        </w:rPr>
        <w:t>3</w:t>
      </w:r>
      <w:r w:rsidRPr="00B57F5D">
        <w:rPr>
          <w:rFonts w:ascii="Times New Roman" w:hAnsi="Times New Roman"/>
          <w:b/>
          <w:sz w:val="24"/>
          <w:szCs w:val="24"/>
        </w:rPr>
        <w:t xml:space="preserve">. Vignetting </w:t>
      </w:r>
      <w:r w:rsidR="002C719D" w:rsidRPr="00B57F5D">
        <w:rPr>
          <w:rFonts w:ascii="Times New Roman" w:hAnsi="Times New Roman"/>
          <w:b/>
          <w:sz w:val="24"/>
          <w:szCs w:val="24"/>
        </w:rPr>
        <w:t>c</w:t>
      </w:r>
      <w:r w:rsidRPr="00B57F5D">
        <w:rPr>
          <w:rFonts w:ascii="Times New Roman" w:hAnsi="Times New Roman"/>
          <w:b/>
          <w:sz w:val="24"/>
          <w:szCs w:val="24"/>
        </w:rPr>
        <w:t>orrection of</w:t>
      </w:r>
      <w:r w:rsidR="0054164A">
        <w:rPr>
          <w:rFonts w:ascii="Times New Roman" w:hAnsi="Times New Roman"/>
          <w:b/>
          <w:sz w:val="24"/>
          <w:szCs w:val="24"/>
        </w:rPr>
        <w:t xml:space="preserve"> a multiplexed immunofluorescent-stained </w:t>
      </w:r>
      <w:r w:rsidRPr="00B57F5D">
        <w:rPr>
          <w:rFonts w:ascii="Times New Roman" w:hAnsi="Times New Roman"/>
          <w:b/>
          <w:i/>
          <w:sz w:val="24"/>
          <w:szCs w:val="24"/>
        </w:rPr>
        <w:t>Drosophila</w:t>
      </w:r>
      <w:r w:rsidRPr="00B57F5D">
        <w:rPr>
          <w:rFonts w:ascii="Times New Roman" w:hAnsi="Times New Roman"/>
          <w:b/>
          <w:sz w:val="24"/>
          <w:szCs w:val="24"/>
        </w:rPr>
        <w:t xml:space="preserve"> </w:t>
      </w:r>
      <w:r w:rsidR="002C719D" w:rsidRPr="00B57F5D">
        <w:rPr>
          <w:rFonts w:ascii="Times New Roman" w:hAnsi="Times New Roman"/>
          <w:b/>
          <w:sz w:val="24"/>
          <w:szCs w:val="24"/>
        </w:rPr>
        <w:t>e</w:t>
      </w:r>
      <w:r w:rsidRPr="00B57F5D">
        <w:rPr>
          <w:rFonts w:ascii="Times New Roman" w:hAnsi="Times New Roman"/>
          <w:b/>
          <w:sz w:val="24"/>
          <w:szCs w:val="24"/>
        </w:rPr>
        <w:t>mbryo.</w:t>
      </w:r>
      <w:r w:rsidRPr="00B57F5D">
        <w:rPr>
          <w:rFonts w:ascii="Times New Roman" w:hAnsi="Times New Roman"/>
          <w:sz w:val="24"/>
          <w:szCs w:val="24"/>
        </w:rPr>
        <w:t xml:space="preserve"> (A-E) Uncorrected and stitched confocal z-projections of a stage-11 </w:t>
      </w:r>
      <w:r w:rsidRPr="00B57F5D">
        <w:rPr>
          <w:rFonts w:ascii="Times New Roman" w:hAnsi="Times New Roman"/>
          <w:i/>
          <w:sz w:val="24"/>
          <w:szCs w:val="24"/>
        </w:rPr>
        <w:t>Drosophila</w:t>
      </w:r>
      <w:r w:rsidR="00E63523" w:rsidRPr="00B57F5D">
        <w:rPr>
          <w:rFonts w:ascii="Times New Roman" w:hAnsi="Times New Roman"/>
          <w:sz w:val="24"/>
          <w:szCs w:val="24"/>
        </w:rPr>
        <w:t xml:space="preserve"> embryo</w:t>
      </w:r>
      <w:r w:rsidRPr="00B57F5D">
        <w:rPr>
          <w:rFonts w:ascii="Times New Roman" w:hAnsi="Times New Roman"/>
          <w:sz w:val="24"/>
          <w:szCs w:val="24"/>
        </w:rPr>
        <w:t>. All three channels show vignetting.</w:t>
      </w:r>
      <w:r w:rsidR="00764943" w:rsidRPr="00B57F5D">
        <w:rPr>
          <w:rFonts w:ascii="Times New Roman" w:hAnsi="Times New Roman"/>
          <w:sz w:val="24"/>
          <w:szCs w:val="24"/>
        </w:rPr>
        <w:t xml:space="preserve"> (A) For dpERK, which has a low signal, the effect is very strong. (B) Engrailed is localized in the posterior compartment of segments. (C) DE-Cadherin marks the boundaries of cells.</w:t>
      </w:r>
      <w:r w:rsidRPr="00B57F5D">
        <w:rPr>
          <w:rFonts w:ascii="Times New Roman" w:hAnsi="Times New Roman"/>
          <w:sz w:val="24"/>
          <w:szCs w:val="24"/>
        </w:rPr>
        <w:t xml:space="preserve"> (A′-E′) The same images, corrected and normalized using our </w:t>
      </w:r>
      <w:r w:rsidR="00EE6881">
        <w:rPr>
          <w:rFonts w:ascii="Times New Roman" w:hAnsi="Times New Roman"/>
          <w:sz w:val="24"/>
          <w:szCs w:val="24"/>
        </w:rPr>
        <w:t>RNS</w:t>
      </w:r>
      <w:r w:rsidRPr="00B57F5D">
        <w:rPr>
          <w:rFonts w:ascii="Times New Roman" w:hAnsi="Times New Roman"/>
          <w:sz w:val="24"/>
          <w:szCs w:val="24"/>
        </w:rPr>
        <w:t xml:space="preserve"> algorithm. Images have a resolution of 2436x1284 pixels, allowing for high precision cell-level analysis. </w:t>
      </w:r>
      <w:r w:rsidR="00915BFC" w:rsidRPr="00B57F5D">
        <w:rPr>
          <w:rFonts w:ascii="Times New Roman" w:hAnsi="Times New Roman"/>
          <w:sz w:val="24"/>
          <w:szCs w:val="24"/>
        </w:rPr>
        <w:t xml:space="preserve">(E′) </w:t>
      </w:r>
      <w:r w:rsidRPr="00B57F5D">
        <w:rPr>
          <w:rFonts w:ascii="Times New Roman" w:hAnsi="Times New Roman"/>
          <w:sz w:val="24"/>
          <w:szCs w:val="24"/>
        </w:rPr>
        <w:t>Arrows represent the characteristic tracheal pit pattern</w:t>
      </w:r>
      <w:r w:rsidR="001C6BC5" w:rsidRPr="00B57F5D">
        <w:rPr>
          <w:rFonts w:ascii="Times New Roman" w:hAnsi="Times New Roman"/>
          <w:sz w:val="24"/>
          <w:szCs w:val="24"/>
        </w:rPr>
        <w:t xml:space="preserve"> where dpERK is highly concentrated</w:t>
      </w:r>
      <w:r w:rsidRPr="00B57F5D">
        <w:rPr>
          <w:rFonts w:ascii="Times New Roman" w:hAnsi="Times New Roman"/>
          <w:sz w:val="24"/>
          <w:szCs w:val="24"/>
        </w:rPr>
        <w:t xml:space="preserve"> </w:t>
      </w:r>
      <w:r w:rsidR="00635387" w:rsidRPr="00B57F5D">
        <w:rPr>
          <w:rFonts w:ascii="Times New Roman" w:hAnsi="Times New Roman"/>
          <w:sz w:val="24"/>
          <w:szCs w:val="24"/>
        </w:rPr>
        <w:t xml:space="preserve">at this stage of development </w:t>
      </w:r>
      <w:r w:rsidR="0008762A" w:rsidRPr="00B57F5D">
        <w:rPr>
          <w:rFonts w:ascii="Times New Roman" w:hAnsi="Times New Roman"/>
          <w:sz w:val="24"/>
          <w:szCs w:val="24"/>
        </w:rPr>
        <w:t xml:space="preserve">that </w:t>
      </w:r>
      <w:r w:rsidRPr="00B57F5D">
        <w:rPr>
          <w:rFonts w:ascii="Times New Roman" w:hAnsi="Times New Roman"/>
          <w:sz w:val="24"/>
          <w:szCs w:val="24"/>
        </w:rPr>
        <w:t xml:space="preserve">is revealed by </w:t>
      </w:r>
      <w:r w:rsidR="00EE6881">
        <w:rPr>
          <w:rFonts w:ascii="Times New Roman" w:hAnsi="Times New Roman"/>
          <w:sz w:val="24"/>
          <w:szCs w:val="24"/>
        </w:rPr>
        <w:t>RNS</w:t>
      </w:r>
      <w:r w:rsidRPr="00B57F5D">
        <w:rPr>
          <w:rFonts w:ascii="Times New Roman" w:hAnsi="Times New Roman"/>
          <w:sz w:val="24"/>
          <w:szCs w:val="24"/>
        </w:rPr>
        <w:t>.</w:t>
      </w:r>
    </w:p>
    <w:p w14:paraId="56F2E58D" w14:textId="48223BA5" w:rsidR="00056896" w:rsidRPr="00A90390" w:rsidRDefault="0054164A" w:rsidP="00A90390">
      <w:pPr>
        <w:spacing w:after="0" w:line="240" w:lineRule="auto"/>
        <w:rPr>
          <w:rFonts w:ascii="Times New Roman" w:hAnsi="Times New Roman"/>
          <w:b/>
          <w:sz w:val="24"/>
          <w:szCs w:val="24"/>
        </w:rPr>
      </w:pPr>
      <w:r>
        <w:rPr>
          <w:rFonts w:ascii="Times New Roman" w:hAnsi="Times New Roman"/>
          <w:b/>
          <w:sz w:val="24"/>
          <w:szCs w:val="24"/>
        </w:rPr>
        <w:lastRenderedPageBreak/>
        <w:t>LITERATURE CITED</w:t>
      </w:r>
    </w:p>
    <w:p w14:paraId="696AC26F" w14:textId="67428977" w:rsidR="00136630" w:rsidRPr="00B40231" w:rsidRDefault="00056896" w:rsidP="00B40231">
      <w:pPr>
        <w:pStyle w:val="Bibliography"/>
        <w:rPr>
          <w:rFonts w:ascii="Times New Roman" w:hAnsi="Times New Roman"/>
          <w:sz w:val="24"/>
        </w:rPr>
      </w:pPr>
      <w:r w:rsidRPr="00A90390">
        <w:fldChar w:fldCharType="begin"/>
      </w:r>
      <w:r w:rsidR="00136630">
        <w:instrText xml:space="preserve"> ADDIN ZOTERO_BIBL {"custom":[]} CSL_BIBLIOGRAPHY </w:instrText>
      </w:r>
      <w:r w:rsidRPr="00A90390">
        <w:fldChar w:fldCharType="separate"/>
      </w:r>
      <w:r w:rsidR="00136630" w:rsidRPr="00B40231">
        <w:rPr>
          <w:rFonts w:ascii="Times New Roman" w:hAnsi="Times New Roman"/>
          <w:sz w:val="24"/>
        </w:rPr>
        <w:t>1. Aggarwal M, Hua H, Ahuja N. On cosine-fourth and vignetting effects in real lenses. In: Eighth IEEE Int. Conf. Comput. Vis. 2001 ICCV 2001 Proc. Vol 1. 2001. p 472–479 vol.1.</w:t>
      </w:r>
    </w:p>
    <w:p w14:paraId="3FB21602"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2. Bevilacqua A, Piccinini F, Gherardi A. Vignetting correction by exploiting an optical microscopy image sequence. In: 2011 Annu. Int. Conf. IEEE Eng. Med. Biol. Soc. EMBC. 2011. p 6166–6169.</w:t>
      </w:r>
    </w:p>
    <w:p w14:paraId="2E0323F8"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3. Model MA, Burkhardt JK. A standard for calibration and shading correction of a fluorescence microscope. Cytometry 2001;44:309–316.</w:t>
      </w:r>
    </w:p>
    <w:p w14:paraId="4987A162"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4. Gd M. Blank-field correction for achieving a uniform white background in brightfield digital photomicrographs. BioTechniques 2007;42:716, 718, 720–716, 718, 720.</w:t>
      </w:r>
    </w:p>
    <w:p w14:paraId="73470098"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5. Bacus JW, Grace LJ. Optical microscope system for standardized cell measurements and analyses. Appl. Opt. 1987;26:3280–3293.</w:t>
      </w:r>
    </w:p>
    <w:p w14:paraId="05EEB8D0"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6. Bevilacqua A, Piccinini F. Is an empty field the best reference to correct vignetting in microscopy. In: 7 Th IEEE Int. Workshop Biosignal Interpret. BSI 2012 Como Italy. 2012. Available at: http://www.biomed.polimi.it/BSI2012/BSIarticles/00210036.pdf. Accessed April 21, 2015.</w:t>
      </w:r>
    </w:p>
    <w:p w14:paraId="3234C520"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7. Waters JC. Accuracy and precision in quantitative fluorescence microscopy. J. Cell Biol. 2009;185:1135–1148.</w:t>
      </w:r>
    </w:p>
    <w:p w14:paraId="2D7B33FE"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8. Gherardi A, Bevilacqua A, Piccinini F. Illumination field estimation through background detection in optical microscopy. In: 2011 IEEE Symp. Comput. Intell. Bioinforma. Comput. Biol. CIBCB. 2011. p 1–6.</w:t>
      </w:r>
    </w:p>
    <w:p w14:paraId="6A86692B"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9. Piccinini F, Bevilacqua A, Smith K, Horvath P. Vignetting and photo-bleaching correction in automated fluorescence microscopy from an array of overlapping images. In: 2013 IEEE 10th Int. Symp. Biomed. Imaging ISBI. 2013. p 464–467.</w:t>
      </w:r>
    </w:p>
    <w:p w14:paraId="417D84EA"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10. Kang SB, Weiss R. Can We Calibrate a Camera Using an Image of a Flat,Textureless Lambertian Surface? In: Vernon D, editor Comput. Vis. — ECCV 2000. Lecture Notes in Computer Science. Springer Berlin Heidelberg; 2000. p 640–653. Available at: http://link.springer.com/chapter/10.1007/3-540-45053-X_41. Accessed April 23, 2015.</w:t>
      </w:r>
    </w:p>
    <w:p w14:paraId="0760ED3D"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11. Zheng Y, Lin S, Kambhamettu C, Yu J, Kang SB. Single-Image Vignetting Correction. IEEE Trans. Pattern Anal. Mach. Intell. 2009;31:2243–2256.</w:t>
      </w:r>
    </w:p>
    <w:p w14:paraId="2C79E3AD"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12. Carpenter AE, Jones TR, Lamprecht MR, Clarke C, Kang IH, Friman O, Guertin DA, Chang JH, Lindquist RA, Moffat J, Golland P, Sabatini DM. CellProfiler: image analysis software for identifying and quantifying cell phenotypes. Genome Biol. 2006;7:R100.</w:t>
      </w:r>
    </w:p>
    <w:p w14:paraId="5B202542"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13. Wang J, Guo Y, Ying Y, Liu Y, Peng Q. Fast Non-Local Algorithm for Image Denoising. In: 2006 IEEE Int. Conf. Image Process. 2006. p 1429–1432.</w:t>
      </w:r>
    </w:p>
    <w:p w14:paraId="7B4244C4"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lastRenderedPageBreak/>
        <w:t>14. Babaloukas G, Tentolouris N, Liatis S, Sklavounou A, Perrea D. Evaluation of three methods for retrospective correction of vignetting on medical microscopy images utilizing two open source software tools. J. Microsc. 2011;244:320–324.</w:t>
      </w:r>
    </w:p>
    <w:p w14:paraId="385513B5"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15. Leong FJW-M, Brady M, McGee JO. Correction of uneven illumination (vignetting) in digital microscopy images. J. Clin. Pathol. 2003;56:619–621.</w:t>
      </w:r>
    </w:p>
    <w:p w14:paraId="32E1CE03"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16. Cooley JW, Tukey JW. An Algorithm for the Machine Calculation of Complex Fourier Series. Math. Comput. 1965;19:297–301.</w:t>
      </w:r>
    </w:p>
    <w:p w14:paraId="1BA918F7"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17. Sage D, Prodanov D, Tinevez J-Y, Schindelin J. MIJ: Making Interoperability Between ImageJ and Matlab Possible. ImageJ User Dev. Conf. 2012.</w:t>
      </w:r>
    </w:p>
    <w:p w14:paraId="412F8755"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18. Schindelin J, Arganda-Carreras I, Frise E, Kaynig V, Longair M, Pietzsch T, Preibisch S, Rueden C, Saalfeld S, Schmid B, Tinevez J-Y, White DJ, Hartenstein V, Eliceiri K, Tomancak P, Cardona A. Fiji: an open-source platform for biological-image analysis. Nat. Methods 2012;9:676–682.</w:t>
      </w:r>
    </w:p>
    <w:p w14:paraId="5767AC48"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19. Hsu W-Y, Poon W-FP, Sun Y-N. Automatic seamless mosaicing of microscopic images: enhancing appearance with colour degradation compensation and wavelet-based blending. J. Microsc. 2008;231:408–418.</w:t>
      </w:r>
    </w:p>
    <w:p w14:paraId="3F492F48"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20. Kornberg T, Sidén I, O’Farrell P, Simon M. The engrailed locus of drosophila: In situ localization of transcripts reveals compartment-specific expression. Cell 1985;40:45–53.</w:t>
      </w:r>
    </w:p>
    <w:p w14:paraId="75A7B0EC"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21. Gabay L, Seger R, Shilo BZ. MAP kinase in situ activation atlas during Drosophila embryogenesis. Development 1997;124:3535–3541.</w:t>
      </w:r>
    </w:p>
    <w:p w14:paraId="3D3B50C9"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22. Parker J. Control of Compartment Size by an EGF Ligand from Neighboring Cells. Curr. Biol. 2006;16:2058–2065.</w:t>
      </w:r>
    </w:p>
    <w:p w14:paraId="2796FD06"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23. Magie CR, Parkhurst SM. Rho1 regulates signaling events required for proper Drosophila embryonic development. Dev. Biol. 2005;278:144–154.</w:t>
      </w:r>
    </w:p>
    <w:p w14:paraId="66758606"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24. Zartman JJ, Kanodia JS, Cheung LS, Shvartsman SY. Feedback control of the EGFR signaling gradient: superposition of domain-splitting events in Drosophila oogenesis. Development 2009;136:2903–2911.</w:t>
      </w:r>
    </w:p>
    <w:p w14:paraId="45A392E2" w14:textId="77777777" w:rsidR="00136630" w:rsidRPr="00B40231" w:rsidRDefault="00136630" w:rsidP="00B40231">
      <w:pPr>
        <w:pStyle w:val="Bibliography"/>
        <w:rPr>
          <w:rFonts w:ascii="Times New Roman" w:hAnsi="Times New Roman"/>
          <w:sz w:val="24"/>
        </w:rPr>
      </w:pPr>
      <w:r w:rsidRPr="00B40231">
        <w:rPr>
          <w:rFonts w:ascii="Times New Roman" w:hAnsi="Times New Roman"/>
          <w:sz w:val="24"/>
        </w:rPr>
        <w:t>25. Mashburn DN, Lynch HE, Ma X, Hutson MS. Enabling user-guided segmentation and tracking of surface-labeled cells in time-lapse image sets of living tissues. Cytometry A 2012;81A:409–418.</w:t>
      </w:r>
    </w:p>
    <w:p w14:paraId="6C22A88F" w14:textId="00AA214A" w:rsidR="00056896" w:rsidRPr="00A90390" w:rsidRDefault="00056896" w:rsidP="002F031F">
      <w:pPr>
        <w:pStyle w:val="Bibliography"/>
        <w:rPr>
          <w:rFonts w:ascii="Times New Roman" w:hAnsi="Times New Roman"/>
          <w:sz w:val="24"/>
          <w:szCs w:val="24"/>
        </w:rPr>
      </w:pPr>
      <w:r w:rsidRPr="00A90390">
        <w:rPr>
          <w:rFonts w:ascii="Times New Roman" w:hAnsi="Times New Roman"/>
          <w:sz w:val="24"/>
          <w:szCs w:val="24"/>
        </w:rPr>
        <w:fldChar w:fldCharType="end"/>
      </w:r>
    </w:p>
    <w:p w14:paraId="08A956E9" w14:textId="77777777" w:rsidR="0050416B" w:rsidRPr="00B57F5D" w:rsidRDefault="0050416B" w:rsidP="002F031F">
      <w:pPr>
        <w:spacing w:after="0" w:line="240" w:lineRule="auto"/>
        <w:jc w:val="both"/>
        <w:rPr>
          <w:rFonts w:ascii="Times New Roman" w:hAnsi="Times New Roman"/>
          <w:sz w:val="24"/>
          <w:szCs w:val="24"/>
        </w:rPr>
      </w:pPr>
    </w:p>
    <w:sectPr w:rsidR="0050416B" w:rsidRPr="00B57F5D">
      <w:footerReference w:type="default" r:id="rId1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IMB UZH" w:date="2015-10-06T12:05:00Z" w:initials="IU">
    <w:p w14:paraId="698662F1" w14:textId="7562D653" w:rsidR="00690C4C" w:rsidRDefault="00690C4C">
      <w:pPr>
        <w:pStyle w:val="CommentText"/>
      </w:pPr>
      <w:r>
        <w:rPr>
          <w:rStyle w:val="CommentReference"/>
        </w:rPr>
        <w:annotationRef/>
      </w:r>
      <w:r>
        <w:t>? confirm?</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98662F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433493" w14:textId="77777777" w:rsidR="00302190" w:rsidRDefault="00302190" w:rsidP="004C3AF6">
      <w:pPr>
        <w:spacing w:after="0" w:line="240" w:lineRule="auto"/>
      </w:pPr>
      <w:r>
        <w:separator/>
      </w:r>
    </w:p>
  </w:endnote>
  <w:endnote w:type="continuationSeparator" w:id="0">
    <w:p w14:paraId="13E5A901" w14:textId="77777777" w:rsidR="00302190" w:rsidRDefault="00302190" w:rsidP="004C3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Helvetica-Light">
    <w:altName w:val="Helvetica Light"/>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0377903"/>
      <w:docPartObj>
        <w:docPartGallery w:val="Page Numbers (Bottom of Page)"/>
        <w:docPartUnique/>
      </w:docPartObj>
    </w:sdtPr>
    <w:sdtEndPr>
      <w:rPr>
        <w:noProof/>
      </w:rPr>
    </w:sdtEndPr>
    <w:sdtContent>
      <w:p w14:paraId="13481F2F" w14:textId="6189E0F7" w:rsidR="008A152E" w:rsidRDefault="008A152E">
        <w:pPr>
          <w:pStyle w:val="Footer"/>
        </w:pPr>
        <w:r>
          <w:fldChar w:fldCharType="begin"/>
        </w:r>
        <w:r>
          <w:instrText xml:space="preserve"> PAGE   \* MERGEFORMAT </w:instrText>
        </w:r>
        <w:r>
          <w:fldChar w:fldCharType="separate"/>
        </w:r>
        <w:r w:rsidR="003154B8">
          <w:rPr>
            <w:noProof/>
          </w:rPr>
          <w:t>2</w:t>
        </w:r>
        <w:r>
          <w:rPr>
            <w:noProof/>
          </w:rPr>
          <w:fldChar w:fldCharType="end"/>
        </w:r>
      </w:p>
    </w:sdtContent>
  </w:sdt>
  <w:p w14:paraId="34461822" w14:textId="77777777" w:rsidR="008A152E" w:rsidRDefault="008A152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06AE1E" w14:textId="77777777" w:rsidR="00302190" w:rsidRDefault="00302190" w:rsidP="004C3AF6">
      <w:pPr>
        <w:spacing w:after="0" w:line="240" w:lineRule="auto"/>
      </w:pPr>
      <w:r>
        <w:separator/>
      </w:r>
    </w:p>
  </w:footnote>
  <w:footnote w:type="continuationSeparator" w:id="0">
    <w:p w14:paraId="1ABF1FE5" w14:textId="77777777" w:rsidR="00302190" w:rsidRDefault="00302190" w:rsidP="004C3AF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BF5965"/>
    <w:multiLevelType w:val="hybridMultilevel"/>
    <w:tmpl w:val="7E68E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4730FC"/>
    <w:multiLevelType w:val="hybridMultilevel"/>
    <w:tmpl w:val="1AAA5C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vel">
    <w15:presenceInfo w15:providerId="None" w15:userId="Pav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6896"/>
    <w:rsid w:val="00011B0F"/>
    <w:rsid w:val="00014A56"/>
    <w:rsid w:val="00035278"/>
    <w:rsid w:val="00036ECB"/>
    <w:rsid w:val="0004417E"/>
    <w:rsid w:val="00044FC7"/>
    <w:rsid w:val="00056896"/>
    <w:rsid w:val="00060A85"/>
    <w:rsid w:val="0006110E"/>
    <w:rsid w:val="00061D6B"/>
    <w:rsid w:val="00063C1F"/>
    <w:rsid w:val="00066B35"/>
    <w:rsid w:val="00071B39"/>
    <w:rsid w:val="00082965"/>
    <w:rsid w:val="00085977"/>
    <w:rsid w:val="0008762A"/>
    <w:rsid w:val="0009194C"/>
    <w:rsid w:val="000960A1"/>
    <w:rsid w:val="00096625"/>
    <w:rsid w:val="000B2522"/>
    <w:rsid w:val="000B6468"/>
    <w:rsid w:val="000C1EC9"/>
    <w:rsid w:val="000C3DB8"/>
    <w:rsid w:val="000C5048"/>
    <w:rsid w:val="000C5C34"/>
    <w:rsid w:val="000E14E0"/>
    <w:rsid w:val="000E48CD"/>
    <w:rsid w:val="000E4957"/>
    <w:rsid w:val="000F0237"/>
    <w:rsid w:val="001006AD"/>
    <w:rsid w:val="001110EE"/>
    <w:rsid w:val="00113DF2"/>
    <w:rsid w:val="001145C4"/>
    <w:rsid w:val="0012074D"/>
    <w:rsid w:val="0012591E"/>
    <w:rsid w:val="00136630"/>
    <w:rsid w:val="001511B8"/>
    <w:rsid w:val="0016433E"/>
    <w:rsid w:val="00176C4E"/>
    <w:rsid w:val="0017732B"/>
    <w:rsid w:val="0018365B"/>
    <w:rsid w:val="00187172"/>
    <w:rsid w:val="001929D1"/>
    <w:rsid w:val="0019515E"/>
    <w:rsid w:val="001965A5"/>
    <w:rsid w:val="001972C6"/>
    <w:rsid w:val="001A5E2B"/>
    <w:rsid w:val="001B67A2"/>
    <w:rsid w:val="001C31B4"/>
    <w:rsid w:val="001C35DE"/>
    <w:rsid w:val="001C6BC5"/>
    <w:rsid w:val="001D0E43"/>
    <w:rsid w:val="001E3D1C"/>
    <w:rsid w:val="001E560E"/>
    <w:rsid w:val="001E7197"/>
    <w:rsid w:val="001F129C"/>
    <w:rsid w:val="001F446B"/>
    <w:rsid w:val="001F5466"/>
    <w:rsid w:val="00204318"/>
    <w:rsid w:val="00207924"/>
    <w:rsid w:val="002127B4"/>
    <w:rsid w:val="002131A2"/>
    <w:rsid w:val="002149A6"/>
    <w:rsid w:val="00220F12"/>
    <w:rsid w:val="00226733"/>
    <w:rsid w:val="0023436D"/>
    <w:rsid w:val="0024036A"/>
    <w:rsid w:val="002527FC"/>
    <w:rsid w:val="002548B9"/>
    <w:rsid w:val="00254CD3"/>
    <w:rsid w:val="00260106"/>
    <w:rsid w:val="00280FC4"/>
    <w:rsid w:val="0029001A"/>
    <w:rsid w:val="002910DE"/>
    <w:rsid w:val="002A6E02"/>
    <w:rsid w:val="002B50ED"/>
    <w:rsid w:val="002C2D47"/>
    <w:rsid w:val="002C719D"/>
    <w:rsid w:val="002F031F"/>
    <w:rsid w:val="002F6C3A"/>
    <w:rsid w:val="002F79E6"/>
    <w:rsid w:val="00300523"/>
    <w:rsid w:val="003018F5"/>
    <w:rsid w:val="00302190"/>
    <w:rsid w:val="003063E2"/>
    <w:rsid w:val="00310FB2"/>
    <w:rsid w:val="003141F8"/>
    <w:rsid w:val="003154B8"/>
    <w:rsid w:val="00336878"/>
    <w:rsid w:val="00351798"/>
    <w:rsid w:val="003532EB"/>
    <w:rsid w:val="00353BE8"/>
    <w:rsid w:val="003566C3"/>
    <w:rsid w:val="00363C36"/>
    <w:rsid w:val="00363FCE"/>
    <w:rsid w:val="003651E2"/>
    <w:rsid w:val="00381937"/>
    <w:rsid w:val="003870C7"/>
    <w:rsid w:val="003915D5"/>
    <w:rsid w:val="003973A9"/>
    <w:rsid w:val="003A2C1A"/>
    <w:rsid w:val="003A58FE"/>
    <w:rsid w:val="003A67B7"/>
    <w:rsid w:val="003B0C29"/>
    <w:rsid w:val="003B262F"/>
    <w:rsid w:val="003B7EFB"/>
    <w:rsid w:val="003C6DD7"/>
    <w:rsid w:val="003D4602"/>
    <w:rsid w:val="003D658F"/>
    <w:rsid w:val="003E0427"/>
    <w:rsid w:val="003E482E"/>
    <w:rsid w:val="003E74D5"/>
    <w:rsid w:val="003F2D85"/>
    <w:rsid w:val="0040353C"/>
    <w:rsid w:val="0040376F"/>
    <w:rsid w:val="00412FE1"/>
    <w:rsid w:val="00431381"/>
    <w:rsid w:val="0043720C"/>
    <w:rsid w:val="004520AF"/>
    <w:rsid w:val="0045326C"/>
    <w:rsid w:val="004551BB"/>
    <w:rsid w:val="004662E4"/>
    <w:rsid w:val="004665C8"/>
    <w:rsid w:val="004706DC"/>
    <w:rsid w:val="00480462"/>
    <w:rsid w:val="00480BDD"/>
    <w:rsid w:val="004812EE"/>
    <w:rsid w:val="00485759"/>
    <w:rsid w:val="004938B6"/>
    <w:rsid w:val="004A5D5E"/>
    <w:rsid w:val="004A6BF6"/>
    <w:rsid w:val="004B4919"/>
    <w:rsid w:val="004C0E41"/>
    <w:rsid w:val="004C3AF6"/>
    <w:rsid w:val="004C73C3"/>
    <w:rsid w:val="004D27BD"/>
    <w:rsid w:val="004E52C7"/>
    <w:rsid w:val="004E7444"/>
    <w:rsid w:val="004F1606"/>
    <w:rsid w:val="004F36E8"/>
    <w:rsid w:val="0050416B"/>
    <w:rsid w:val="00510597"/>
    <w:rsid w:val="00512D76"/>
    <w:rsid w:val="00513E5B"/>
    <w:rsid w:val="00517009"/>
    <w:rsid w:val="0052509C"/>
    <w:rsid w:val="00532CC5"/>
    <w:rsid w:val="005354E5"/>
    <w:rsid w:val="0054164A"/>
    <w:rsid w:val="005446F1"/>
    <w:rsid w:val="00545012"/>
    <w:rsid w:val="005479E4"/>
    <w:rsid w:val="00553684"/>
    <w:rsid w:val="00556A80"/>
    <w:rsid w:val="0056283F"/>
    <w:rsid w:val="0056576B"/>
    <w:rsid w:val="005722AC"/>
    <w:rsid w:val="00572307"/>
    <w:rsid w:val="00573A13"/>
    <w:rsid w:val="00574851"/>
    <w:rsid w:val="0057738A"/>
    <w:rsid w:val="00577E7F"/>
    <w:rsid w:val="00582261"/>
    <w:rsid w:val="00582493"/>
    <w:rsid w:val="005923C8"/>
    <w:rsid w:val="005A0DBB"/>
    <w:rsid w:val="005B2E9A"/>
    <w:rsid w:val="005B54EF"/>
    <w:rsid w:val="005B5F5F"/>
    <w:rsid w:val="005C19B6"/>
    <w:rsid w:val="005C2601"/>
    <w:rsid w:val="005C71E6"/>
    <w:rsid w:val="005D2CEE"/>
    <w:rsid w:val="00600BEE"/>
    <w:rsid w:val="0060164B"/>
    <w:rsid w:val="006074E9"/>
    <w:rsid w:val="006101D6"/>
    <w:rsid w:val="00611480"/>
    <w:rsid w:val="00612144"/>
    <w:rsid w:val="00620663"/>
    <w:rsid w:val="00622D2A"/>
    <w:rsid w:val="0063220B"/>
    <w:rsid w:val="00632B84"/>
    <w:rsid w:val="00635387"/>
    <w:rsid w:val="00636143"/>
    <w:rsid w:val="00654A31"/>
    <w:rsid w:val="006579CC"/>
    <w:rsid w:val="0067611B"/>
    <w:rsid w:val="00682E90"/>
    <w:rsid w:val="00687278"/>
    <w:rsid w:val="00690C4C"/>
    <w:rsid w:val="006A5ACF"/>
    <w:rsid w:val="006B544F"/>
    <w:rsid w:val="006C3546"/>
    <w:rsid w:val="006D2C7C"/>
    <w:rsid w:val="006D2EBB"/>
    <w:rsid w:val="006D5300"/>
    <w:rsid w:val="006E7044"/>
    <w:rsid w:val="006F240F"/>
    <w:rsid w:val="006F2EB8"/>
    <w:rsid w:val="006F4210"/>
    <w:rsid w:val="00713DDA"/>
    <w:rsid w:val="0073567D"/>
    <w:rsid w:val="0073699A"/>
    <w:rsid w:val="00750B56"/>
    <w:rsid w:val="0075649C"/>
    <w:rsid w:val="00756E95"/>
    <w:rsid w:val="00764943"/>
    <w:rsid w:val="007678AE"/>
    <w:rsid w:val="007808B1"/>
    <w:rsid w:val="007870B6"/>
    <w:rsid w:val="0078791E"/>
    <w:rsid w:val="007B6DF3"/>
    <w:rsid w:val="007D1EEC"/>
    <w:rsid w:val="007E37A0"/>
    <w:rsid w:val="007E41A7"/>
    <w:rsid w:val="007E5612"/>
    <w:rsid w:val="007F75B6"/>
    <w:rsid w:val="00806579"/>
    <w:rsid w:val="00806C77"/>
    <w:rsid w:val="00813242"/>
    <w:rsid w:val="00815A96"/>
    <w:rsid w:val="00830F1F"/>
    <w:rsid w:val="00837258"/>
    <w:rsid w:val="008444AB"/>
    <w:rsid w:val="008447A4"/>
    <w:rsid w:val="00847C12"/>
    <w:rsid w:val="00851A04"/>
    <w:rsid w:val="00856868"/>
    <w:rsid w:val="008632BF"/>
    <w:rsid w:val="00865E2D"/>
    <w:rsid w:val="008750F9"/>
    <w:rsid w:val="00887D52"/>
    <w:rsid w:val="0089121B"/>
    <w:rsid w:val="008946FE"/>
    <w:rsid w:val="008A152E"/>
    <w:rsid w:val="008B0B75"/>
    <w:rsid w:val="008B5C28"/>
    <w:rsid w:val="008C1F85"/>
    <w:rsid w:val="008C4156"/>
    <w:rsid w:val="008D3099"/>
    <w:rsid w:val="008D69DC"/>
    <w:rsid w:val="008E04DE"/>
    <w:rsid w:val="008E04FF"/>
    <w:rsid w:val="008E0AE3"/>
    <w:rsid w:val="008E49EB"/>
    <w:rsid w:val="008F3D2D"/>
    <w:rsid w:val="009069D4"/>
    <w:rsid w:val="00907CF2"/>
    <w:rsid w:val="00915BFC"/>
    <w:rsid w:val="00920F4A"/>
    <w:rsid w:val="00925C01"/>
    <w:rsid w:val="00932FA0"/>
    <w:rsid w:val="00935C4D"/>
    <w:rsid w:val="00942B31"/>
    <w:rsid w:val="009529AF"/>
    <w:rsid w:val="0095605C"/>
    <w:rsid w:val="009661FD"/>
    <w:rsid w:val="0096647B"/>
    <w:rsid w:val="00971E26"/>
    <w:rsid w:val="00972AD1"/>
    <w:rsid w:val="00977890"/>
    <w:rsid w:val="009845E6"/>
    <w:rsid w:val="009C4B98"/>
    <w:rsid w:val="009D59E8"/>
    <w:rsid w:val="009D7BA2"/>
    <w:rsid w:val="009F105D"/>
    <w:rsid w:val="009F3F93"/>
    <w:rsid w:val="009F49C8"/>
    <w:rsid w:val="00A23FEF"/>
    <w:rsid w:val="00A25D15"/>
    <w:rsid w:val="00A27BB3"/>
    <w:rsid w:val="00A306AC"/>
    <w:rsid w:val="00A32286"/>
    <w:rsid w:val="00A378BB"/>
    <w:rsid w:val="00A42A45"/>
    <w:rsid w:val="00A42FF2"/>
    <w:rsid w:val="00A51416"/>
    <w:rsid w:val="00A608F1"/>
    <w:rsid w:val="00A7688C"/>
    <w:rsid w:val="00A85192"/>
    <w:rsid w:val="00A8628F"/>
    <w:rsid w:val="00A90390"/>
    <w:rsid w:val="00AA05C6"/>
    <w:rsid w:val="00AB36AC"/>
    <w:rsid w:val="00AB7B02"/>
    <w:rsid w:val="00AC3949"/>
    <w:rsid w:val="00AC604F"/>
    <w:rsid w:val="00AD5BB3"/>
    <w:rsid w:val="00AE2645"/>
    <w:rsid w:val="00AE28EF"/>
    <w:rsid w:val="00AE5A63"/>
    <w:rsid w:val="00B11CFE"/>
    <w:rsid w:val="00B17AF9"/>
    <w:rsid w:val="00B2090C"/>
    <w:rsid w:val="00B335F6"/>
    <w:rsid w:val="00B34FD4"/>
    <w:rsid w:val="00B40231"/>
    <w:rsid w:val="00B57F5D"/>
    <w:rsid w:val="00B71FB5"/>
    <w:rsid w:val="00B866A6"/>
    <w:rsid w:val="00BA70AC"/>
    <w:rsid w:val="00BB625C"/>
    <w:rsid w:val="00BD0E5E"/>
    <w:rsid w:val="00BE112B"/>
    <w:rsid w:val="00BE3103"/>
    <w:rsid w:val="00BE4472"/>
    <w:rsid w:val="00BE67E0"/>
    <w:rsid w:val="00C04A07"/>
    <w:rsid w:val="00C227DF"/>
    <w:rsid w:val="00C4243D"/>
    <w:rsid w:val="00C47043"/>
    <w:rsid w:val="00C479B3"/>
    <w:rsid w:val="00C54012"/>
    <w:rsid w:val="00C54527"/>
    <w:rsid w:val="00C55112"/>
    <w:rsid w:val="00C612DD"/>
    <w:rsid w:val="00C63C80"/>
    <w:rsid w:val="00C65A80"/>
    <w:rsid w:val="00C6778D"/>
    <w:rsid w:val="00C71534"/>
    <w:rsid w:val="00CA07AA"/>
    <w:rsid w:val="00CB1515"/>
    <w:rsid w:val="00CB3017"/>
    <w:rsid w:val="00CC3D2A"/>
    <w:rsid w:val="00CD173B"/>
    <w:rsid w:val="00CE152C"/>
    <w:rsid w:val="00CE6B5F"/>
    <w:rsid w:val="00CF0195"/>
    <w:rsid w:val="00D00C0E"/>
    <w:rsid w:val="00D00FCE"/>
    <w:rsid w:val="00D102D8"/>
    <w:rsid w:val="00D262D1"/>
    <w:rsid w:val="00D30138"/>
    <w:rsid w:val="00D30C29"/>
    <w:rsid w:val="00D35096"/>
    <w:rsid w:val="00D41B07"/>
    <w:rsid w:val="00D57469"/>
    <w:rsid w:val="00D65719"/>
    <w:rsid w:val="00D81683"/>
    <w:rsid w:val="00D821DA"/>
    <w:rsid w:val="00D84678"/>
    <w:rsid w:val="00D90E60"/>
    <w:rsid w:val="00D926D4"/>
    <w:rsid w:val="00D92807"/>
    <w:rsid w:val="00D935DB"/>
    <w:rsid w:val="00D9426A"/>
    <w:rsid w:val="00DB510C"/>
    <w:rsid w:val="00DC4C11"/>
    <w:rsid w:val="00DC6AAF"/>
    <w:rsid w:val="00DD01FC"/>
    <w:rsid w:val="00DD2252"/>
    <w:rsid w:val="00DD2480"/>
    <w:rsid w:val="00DE246B"/>
    <w:rsid w:val="00DE448B"/>
    <w:rsid w:val="00DE792D"/>
    <w:rsid w:val="00DF6FA4"/>
    <w:rsid w:val="00E00D58"/>
    <w:rsid w:val="00E011EB"/>
    <w:rsid w:val="00E336E4"/>
    <w:rsid w:val="00E34B15"/>
    <w:rsid w:val="00E63523"/>
    <w:rsid w:val="00E63969"/>
    <w:rsid w:val="00E65DBA"/>
    <w:rsid w:val="00E75C22"/>
    <w:rsid w:val="00E80C51"/>
    <w:rsid w:val="00E85047"/>
    <w:rsid w:val="00E869DC"/>
    <w:rsid w:val="00E94D2B"/>
    <w:rsid w:val="00EA1ABD"/>
    <w:rsid w:val="00EB58AA"/>
    <w:rsid w:val="00EC1F9C"/>
    <w:rsid w:val="00ED1745"/>
    <w:rsid w:val="00EE05F4"/>
    <w:rsid w:val="00EE6881"/>
    <w:rsid w:val="00EE7646"/>
    <w:rsid w:val="00EF0271"/>
    <w:rsid w:val="00EF6A2A"/>
    <w:rsid w:val="00F01F89"/>
    <w:rsid w:val="00F031D0"/>
    <w:rsid w:val="00F05530"/>
    <w:rsid w:val="00F057DD"/>
    <w:rsid w:val="00F10DD7"/>
    <w:rsid w:val="00F112D3"/>
    <w:rsid w:val="00F17082"/>
    <w:rsid w:val="00F30176"/>
    <w:rsid w:val="00F31F17"/>
    <w:rsid w:val="00F34FA4"/>
    <w:rsid w:val="00F35AB0"/>
    <w:rsid w:val="00F36E2A"/>
    <w:rsid w:val="00F3760C"/>
    <w:rsid w:val="00F37C41"/>
    <w:rsid w:val="00F4606F"/>
    <w:rsid w:val="00F541AC"/>
    <w:rsid w:val="00F65923"/>
    <w:rsid w:val="00F73C39"/>
    <w:rsid w:val="00F83470"/>
    <w:rsid w:val="00F97478"/>
    <w:rsid w:val="00F9776D"/>
    <w:rsid w:val="00FA3B9C"/>
    <w:rsid w:val="00FB26A9"/>
    <w:rsid w:val="00FB2A33"/>
    <w:rsid w:val="00FB7949"/>
    <w:rsid w:val="00FD41F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61D3B06"/>
  <w15:docId w15:val="{2AD4A92E-1ABF-42A9-9B7C-5E77F2A59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6896"/>
    <w:pPr>
      <w:spacing w:after="200" w:line="276" w:lineRule="auto"/>
    </w:pPr>
    <w:rPr>
      <w:rFonts w:ascii="Cambria" w:eastAsia="Cambria"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name">
    <w:name w:val="Author name"/>
    <w:rsid w:val="00056896"/>
    <w:pPr>
      <w:spacing w:before="70" w:after="0" w:line="300" w:lineRule="exact"/>
    </w:pPr>
    <w:rPr>
      <w:rFonts w:ascii="Helvetica-Light" w:eastAsia="Times New Roman" w:hAnsi="Helvetica-Light" w:cs="Times New Roman"/>
      <w:iCs/>
      <w:sz w:val="26"/>
      <w:szCs w:val="20"/>
    </w:rPr>
  </w:style>
  <w:style w:type="paragraph" w:customStyle="1" w:styleId="AbstractText">
    <w:name w:val="Abstract Text"/>
    <w:rsid w:val="00056896"/>
    <w:pPr>
      <w:spacing w:after="0" w:line="220" w:lineRule="exact"/>
      <w:jc w:val="both"/>
    </w:pPr>
    <w:rPr>
      <w:rFonts w:ascii="Helvetica" w:eastAsia="Times New Roman" w:hAnsi="Helvetica" w:cs="Times New Roman"/>
      <w:sz w:val="16"/>
      <w:szCs w:val="20"/>
    </w:rPr>
  </w:style>
  <w:style w:type="character" w:styleId="Hyperlink">
    <w:name w:val="Hyperlink"/>
    <w:basedOn w:val="DefaultParagraphFont"/>
    <w:uiPriority w:val="99"/>
    <w:unhideWhenUsed/>
    <w:rsid w:val="00056896"/>
    <w:rPr>
      <w:color w:val="0563C1" w:themeColor="hyperlink"/>
      <w:u w:val="single"/>
    </w:rPr>
  </w:style>
  <w:style w:type="paragraph" w:customStyle="1" w:styleId="AckText">
    <w:name w:val="Ack Text"/>
    <w:basedOn w:val="Normal"/>
    <w:rsid w:val="00056896"/>
    <w:pPr>
      <w:spacing w:after="0" w:line="220" w:lineRule="exact"/>
      <w:jc w:val="both"/>
    </w:pPr>
    <w:rPr>
      <w:rFonts w:ascii="Times New Roman" w:eastAsia="Times New Roman" w:hAnsi="Times New Roman"/>
      <w:sz w:val="18"/>
      <w:szCs w:val="20"/>
    </w:rPr>
  </w:style>
  <w:style w:type="table" w:customStyle="1" w:styleId="ListTable21">
    <w:name w:val="List Table 21"/>
    <w:basedOn w:val="TableNormal"/>
    <w:uiPriority w:val="47"/>
    <w:rsid w:val="00056896"/>
    <w:pPr>
      <w:spacing w:after="0" w:line="240" w:lineRule="auto"/>
    </w:pPr>
    <w:rPr>
      <w:rFonts w:ascii="Cambria" w:eastAsia="MS Mincho" w:hAnsi="Cambria" w:cs="Times New Roman"/>
      <w:sz w:val="20"/>
      <w:szCs w:val="20"/>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raNoInd">
    <w:name w:val="ParaNoInd"/>
    <w:basedOn w:val="Normal"/>
    <w:rsid w:val="00056896"/>
    <w:pPr>
      <w:spacing w:after="0" w:line="220" w:lineRule="exact"/>
      <w:jc w:val="both"/>
    </w:pPr>
    <w:rPr>
      <w:rFonts w:ascii="Times New Roman" w:eastAsia="Times New Roman" w:hAnsi="Times New Roman"/>
      <w:sz w:val="18"/>
      <w:szCs w:val="20"/>
    </w:rPr>
  </w:style>
  <w:style w:type="paragraph" w:styleId="ListParagraph">
    <w:name w:val="List Paragraph"/>
    <w:basedOn w:val="Normal"/>
    <w:uiPriority w:val="34"/>
    <w:qFormat/>
    <w:rsid w:val="00056896"/>
    <w:pPr>
      <w:ind w:left="720"/>
      <w:contextualSpacing/>
    </w:pPr>
  </w:style>
  <w:style w:type="paragraph" w:styleId="Bibliography">
    <w:name w:val="Bibliography"/>
    <w:basedOn w:val="Normal"/>
    <w:next w:val="Normal"/>
    <w:uiPriority w:val="37"/>
    <w:unhideWhenUsed/>
    <w:rsid w:val="00056896"/>
    <w:pPr>
      <w:spacing w:after="240" w:line="240" w:lineRule="auto"/>
    </w:pPr>
  </w:style>
  <w:style w:type="paragraph" w:styleId="BalloonText">
    <w:name w:val="Balloon Text"/>
    <w:basedOn w:val="Normal"/>
    <w:link w:val="BalloonTextChar"/>
    <w:uiPriority w:val="99"/>
    <w:semiHidden/>
    <w:unhideWhenUsed/>
    <w:rsid w:val="004F160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1606"/>
    <w:rPr>
      <w:rFonts w:ascii="Lucida Grande" w:eastAsia="Cambria" w:hAnsi="Lucida Grande" w:cs="Lucida Grande"/>
      <w:sz w:val="18"/>
      <w:szCs w:val="18"/>
    </w:rPr>
  </w:style>
  <w:style w:type="character" w:styleId="CommentReference">
    <w:name w:val="annotation reference"/>
    <w:basedOn w:val="DefaultParagraphFont"/>
    <w:uiPriority w:val="99"/>
    <w:semiHidden/>
    <w:unhideWhenUsed/>
    <w:rsid w:val="004F1606"/>
    <w:rPr>
      <w:sz w:val="18"/>
      <w:szCs w:val="18"/>
    </w:rPr>
  </w:style>
  <w:style w:type="paragraph" w:styleId="CommentText">
    <w:name w:val="annotation text"/>
    <w:basedOn w:val="Normal"/>
    <w:link w:val="CommentTextChar"/>
    <w:uiPriority w:val="99"/>
    <w:semiHidden/>
    <w:unhideWhenUsed/>
    <w:rsid w:val="004F1606"/>
    <w:pPr>
      <w:spacing w:line="240" w:lineRule="auto"/>
    </w:pPr>
    <w:rPr>
      <w:sz w:val="24"/>
      <w:szCs w:val="24"/>
    </w:rPr>
  </w:style>
  <w:style w:type="character" w:customStyle="1" w:styleId="CommentTextChar">
    <w:name w:val="Comment Text Char"/>
    <w:basedOn w:val="DefaultParagraphFont"/>
    <w:link w:val="CommentText"/>
    <w:uiPriority w:val="99"/>
    <w:semiHidden/>
    <w:rsid w:val="004F1606"/>
    <w:rPr>
      <w:rFonts w:ascii="Cambria" w:eastAsia="Cambria" w:hAnsi="Cambria" w:cs="Times New Roman"/>
      <w:sz w:val="24"/>
      <w:szCs w:val="24"/>
    </w:rPr>
  </w:style>
  <w:style w:type="paragraph" w:styleId="CommentSubject">
    <w:name w:val="annotation subject"/>
    <w:basedOn w:val="CommentText"/>
    <w:next w:val="CommentText"/>
    <w:link w:val="CommentSubjectChar"/>
    <w:uiPriority w:val="99"/>
    <w:semiHidden/>
    <w:unhideWhenUsed/>
    <w:rsid w:val="004F1606"/>
    <w:rPr>
      <w:b/>
      <w:bCs/>
      <w:sz w:val="20"/>
      <w:szCs w:val="20"/>
    </w:rPr>
  </w:style>
  <w:style w:type="character" w:customStyle="1" w:styleId="CommentSubjectChar">
    <w:name w:val="Comment Subject Char"/>
    <w:basedOn w:val="CommentTextChar"/>
    <w:link w:val="CommentSubject"/>
    <w:uiPriority w:val="99"/>
    <w:semiHidden/>
    <w:rsid w:val="004F1606"/>
    <w:rPr>
      <w:rFonts w:ascii="Cambria" w:eastAsia="Cambria" w:hAnsi="Cambria" w:cs="Times New Roman"/>
      <w:b/>
      <w:bCs/>
      <w:sz w:val="20"/>
      <w:szCs w:val="20"/>
    </w:rPr>
  </w:style>
  <w:style w:type="paragraph" w:styleId="Header">
    <w:name w:val="header"/>
    <w:basedOn w:val="Normal"/>
    <w:link w:val="HeaderChar"/>
    <w:uiPriority w:val="99"/>
    <w:unhideWhenUsed/>
    <w:rsid w:val="004C3A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3AF6"/>
    <w:rPr>
      <w:rFonts w:ascii="Cambria" w:eastAsia="Cambria" w:hAnsi="Cambria" w:cs="Times New Roman"/>
    </w:rPr>
  </w:style>
  <w:style w:type="paragraph" w:styleId="Footer">
    <w:name w:val="footer"/>
    <w:basedOn w:val="Normal"/>
    <w:link w:val="FooterChar"/>
    <w:uiPriority w:val="99"/>
    <w:unhideWhenUsed/>
    <w:rsid w:val="004C3A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3AF6"/>
    <w:rPr>
      <w:rFonts w:ascii="Cambria" w:eastAsia="Cambria" w:hAnsi="Cambria" w:cs="Times New Roman"/>
    </w:rPr>
  </w:style>
  <w:style w:type="character" w:styleId="PlaceholderText">
    <w:name w:val="Placeholder Text"/>
    <w:basedOn w:val="DefaultParagraphFont"/>
    <w:uiPriority w:val="99"/>
    <w:semiHidden/>
    <w:rsid w:val="005354E5"/>
    <w:rPr>
      <w:color w:val="808080"/>
    </w:rPr>
  </w:style>
  <w:style w:type="paragraph" w:styleId="Revision">
    <w:name w:val="Revision"/>
    <w:hidden/>
    <w:uiPriority w:val="99"/>
    <w:semiHidden/>
    <w:rsid w:val="0019515E"/>
    <w:pPr>
      <w:spacing w:after="0" w:line="240" w:lineRule="auto"/>
    </w:pPr>
    <w:rPr>
      <w:rFonts w:ascii="Cambria" w:eastAsia="Cambria" w:hAnsi="Cambr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3.nd.edu/~jzartman/resources/index.html" TargetMode="External"/><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mailto:jzartman@nd.edu" TargetMode="External"/><Relationship Id="rId12"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microsoft.com/office/2011/relationships/people" Target="people.xml"/><Relationship Id="rId10" Type="http://schemas.microsoft.com/office/2011/relationships/commentsExtended" Target="commentsExtended.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13416</Words>
  <Characters>76476</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Pavel</dc:creator>
  <cp:keywords/>
  <dc:description/>
  <cp:lastModifiedBy>Pavel</cp:lastModifiedBy>
  <cp:revision>2</cp:revision>
  <cp:lastPrinted>2015-09-21T15:52:00Z</cp:lastPrinted>
  <dcterms:created xsi:type="dcterms:W3CDTF">2015-10-12T12:57:00Z</dcterms:created>
  <dcterms:modified xsi:type="dcterms:W3CDTF">2015-10-12T12:57:00Z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id="uPZYR3KQ"/&gt;&lt;style id="http://www.zotero.org/styles/cytometry" hasBibliography="1" bibliographyStyleHasBeenSet="1"/&gt;&lt;prefs&gt;&lt;pref name="fieldType" value="Field"/&gt;&lt;pref name="storeReferences" valu</vt:lpwstr>
  </property>
  <property fmtid="{D5CDD505-2E9C-101B-9397-08002B2CF9AE}" pid="3" name="ZOTERO_PREF_2">
    <vt:lpwstr>e="true"/&gt;&lt;pref name="automaticJournalAbbreviations" value="true"/&gt;&lt;pref name="noteType" value="0"/&gt;&lt;/prefs&gt;&lt;/data&gt;</vt:lpwstr>
  </property>
</Properties>
</file>